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34A95" w14:textId="10A831EF" w:rsidR="0054084E" w:rsidRDefault="0013762A" w:rsidP="000027A9">
      <w:pPr>
        <w:tabs>
          <w:tab w:val="num" w:pos="720"/>
        </w:tabs>
        <w:jc w:val="center"/>
        <w:rPr>
          <w:b/>
        </w:rPr>
      </w:pPr>
      <w:r>
        <w:rPr>
          <w:noProof/>
        </w:rPr>
        <mc:AlternateContent>
          <mc:Choice Requires="wpg">
            <w:drawing>
              <wp:anchor distT="0" distB="0" distL="114300" distR="114300" simplePos="0" relativeHeight="251617792" behindDoc="0" locked="0" layoutInCell="1" allowOverlap="1" wp14:anchorId="4BBCE681" wp14:editId="2553CA52">
                <wp:simplePos x="0" y="0"/>
                <wp:positionH relativeFrom="page">
                  <wp:posOffset>230226</wp:posOffset>
                </wp:positionH>
                <wp:positionV relativeFrom="page">
                  <wp:posOffset>150685</wp:posOffset>
                </wp:positionV>
                <wp:extent cx="7285735" cy="1018032"/>
                <wp:effectExtent l="0" t="0" r="0" b="0"/>
                <wp:wrapTopAndBottom/>
                <wp:docPr id="1461" name="Group 1461"/>
                <wp:cNvGraphicFramePr/>
                <a:graphic xmlns:a="http://schemas.openxmlformats.org/drawingml/2006/main">
                  <a:graphicData uri="http://schemas.microsoft.com/office/word/2010/wordprocessingGroup">
                    <wpg:wgp>
                      <wpg:cNvGrpSpPr/>
                      <wpg:grpSpPr>
                        <a:xfrm>
                          <a:off x="0" y="0"/>
                          <a:ext cx="7285735" cy="1018032"/>
                          <a:chOff x="209678" y="37669"/>
                          <a:chExt cx="7285735" cy="1018032"/>
                        </a:xfrm>
                      </wpg:grpSpPr>
                      <pic:pic xmlns:pic="http://schemas.openxmlformats.org/drawingml/2006/picture">
                        <pic:nvPicPr>
                          <pic:cNvPr id="1935" name="Picture 1935"/>
                          <pic:cNvPicPr/>
                        </pic:nvPicPr>
                        <pic:blipFill>
                          <a:blip r:embed="rId11"/>
                          <a:stretch>
                            <a:fillRect/>
                          </a:stretch>
                        </pic:blipFill>
                        <pic:spPr>
                          <a:xfrm>
                            <a:off x="3484245" y="37669"/>
                            <a:ext cx="4011168" cy="1018032"/>
                          </a:xfrm>
                          <a:prstGeom prst="rect">
                            <a:avLst/>
                          </a:prstGeom>
                        </pic:spPr>
                      </pic:pic>
                      <wps:wsp>
                        <wps:cNvPr id="75" name="Rectangle 75"/>
                        <wps:cNvSpPr/>
                        <wps:spPr>
                          <a:xfrm>
                            <a:off x="209678" y="802664"/>
                            <a:ext cx="4355226" cy="188711"/>
                          </a:xfrm>
                          <a:prstGeom prst="rect">
                            <a:avLst/>
                          </a:prstGeom>
                          <a:ln>
                            <a:noFill/>
                          </a:ln>
                        </wps:spPr>
                        <wps:txbx>
                          <w:txbxContent>
                            <w:p w14:paraId="2C33533A" w14:textId="77777777" w:rsidR="004F01B0" w:rsidRDefault="004F01B0" w:rsidP="004F01B0">
                              <w:r>
                                <w:rPr>
                                  <w:rFonts w:ascii="Arial" w:eastAsia="Arial" w:hAnsi="Arial" w:cs="Arial"/>
                                  <w:b/>
                                  <w:sz w:val="20"/>
                                </w:rPr>
                                <w:t>CIVIL, ENVIRONMENTAL &amp; GEOMATIC ENGINEERING</w:t>
                              </w:r>
                            </w:p>
                          </w:txbxContent>
                        </wps:txbx>
                        <wps:bodyPr horzOverflow="overflow" vert="horz" lIns="0" tIns="0" rIns="0" bIns="0" rtlCol="0">
                          <a:noAutofit/>
                        </wps:bodyPr>
                      </wps:wsp>
                      <wps:wsp>
                        <wps:cNvPr id="76" name="Rectangle 76"/>
                        <wps:cNvSpPr/>
                        <wps:spPr>
                          <a:xfrm>
                            <a:off x="3484246" y="802664"/>
                            <a:ext cx="47022" cy="188711"/>
                          </a:xfrm>
                          <a:prstGeom prst="rect">
                            <a:avLst/>
                          </a:prstGeom>
                          <a:ln>
                            <a:noFill/>
                          </a:ln>
                        </wps:spPr>
                        <wps:txbx>
                          <w:txbxContent>
                            <w:p w14:paraId="480CA0D3" w14:textId="77777777" w:rsidR="004F01B0" w:rsidRDefault="004F01B0" w:rsidP="004F01B0">
                              <w:r>
                                <w:rPr>
                                  <w:rFonts w:ascii="Arial" w:eastAsia="Arial" w:hAnsi="Arial" w:cs="Arial"/>
                                  <w:b/>
                                  <w:sz w:val="20"/>
                                </w:rP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4BBCE681" id="Group 1461" o:spid="_x0000_s1026" style="position:absolute;left:0;text-align:left;margin-left:18.15pt;margin-top:11.85pt;width:573.7pt;height:80.15pt;z-index:251617792;mso-position-horizontal-relative:page;mso-position-vertical-relative:page;mso-width-relative:margin" coordorigin="2096,376" coordsize="72857,1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5" o:spid="_x0000_s1027" type="#_x0000_t75" style="position:absolute;left:34842;top:376;width:40112;height:1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">
                  <v:imagedata r:id="rId12" o:title=""/>
                </v:shape>
                <v:rect id="Rectangle 75" o:spid="_x0000_s1028" style="position:absolute;left:2096;top:8026;width:43553;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2C33533A" w14:textId="77777777" w:rsidR="004F01B0" w:rsidRDefault="004F01B0" w:rsidP="004F01B0">
                        <w:r>
                          <w:rPr>
                            <w:rFonts w:ascii="Arial" w:eastAsia="Arial" w:hAnsi="Arial" w:cs="Arial"/>
                            <w:b/>
                            <w:sz w:val="20"/>
                          </w:rPr>
                          <w:t>CIVIL, ENVIRONMENTAL &amp; GEOMATIC ENGINEERING</w:t>
                        </w:r>
                      </w:p>
                    </w:txbxContent>
                  </v:textbox>
                </v:rect>
                <v:rect id="Rectangle 76" o:spid="_x0000_s1029" style="position:absolute;left:34842;top:8026;width:47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480CA0D3" w14:textId="77777777" w:rsidR="004F01B0" w:rsidRDefault="004F01B0" w:rsidP="004F01B0">
                        <w:r>
                          <w:rPr>
                            <w:rFonts w:ascii="Arial" w:eastAsia="Arial" w:hAnsi="Arial" w:cs="Arial"/>
                            <w:b/>
                            <w:sz w:val="20"/>
                          </w:rPr>
                          <w:t xml:space="preserve"> </w:t>
                        </w:r>
                      </w:p>
                    </w:txbxContent>
                  </v:textbox>
                </v:rect>
                <w10:wrap type="topAndBottom" anchorx="page" anchory="page"/>
              </v:group>
            </w:pict>
          </mc:Fallback>
        </mc:AlternateContent>
      </w:r>
    </w:p>
    <w:p w14:paraId="50951CDD" w14:textId="77777777" w:rsidR="0054084E" w:rsidRDefault="0054084E" w:rsidP="004F01B0">
      <w:pPr>
        <w:spacing w:after="62"/>
        <w:jc w:val="center"/>
        <w:rPr>
          <w:rFonts w:ascii="Times New Roman" w:eastAsia="Times New Roman" w:hAnsi="Times New Roman" w:cs="Times New Roman"/>
          <w:b/>
        </w:rPr>
      </w:pPr>
    </w:p>
    <w:p w14:paraId="5A45F2BE" w14:textId="66F58668" w:rsidR="004F01B0" w:rsidRDefault="004F01B0" w:rsidP="004F01B0">
      <w:pPr>
        <w:spacing w:after="62"/>
        <w:jc w:val="center"/>
        <w:rPr>
          <w:rFonts w:ascii="Times New Roman" w:eastAsia="Times New Roman" w:hAnsi="Times New Roman" w:cs="Times New Roman"/>
          <w:b/>
          <w:bCs/>
        </w:rPr>
      </w:pPr>
      <w:r w:rsidRPr="0DEA5235">
        <w:rPr>
          <w:rFonts w:ascii="Times New Roman" w:eastAsia="Times New Roman" w:hAnsi="Times New Roman" w:cs="Times New Roman"/>
          <w:b/>
          <w:bCs/>
        </w:rPr>
        <w:t>COURSEWORK COVER SHEE</w:t>
      </w:r>
      <w:r w:rsidR="00464A0F">
        <w:rPr>
          <w:rFonts w:ascii="Times New Roman" w:eastAsia="Times New Roman" w:hAnsi="Times New Roman" w:cs="Times New Roman"/>
          <w:b/>
          <w:bCs/>
        </w:rPr>
        <w:t>T</w:t>
      </w:r>
      <w:r w:rsidRPr="0DEA5235">
        <w:rPr>
          <w:rFonts w:ascii="Times New Roman" w:eastAsia="Times New Roman" w:hAnsi="Times New Roman" w:cs="Times New Roman"/>
          <w:b/>
          <w:bCs/>
        </w:rPr>
        <w:t xml:space="preserve"> </w:t>
      </w:r>
    </w:p>
    <w:tbl>
      <w:tblPr>
        <w:tblStyle w:val="TableGrid1"/>
        <w:tblW w:w="9094" w:type="dxa"/>
        <w:tblInd w:w="-22" w:type="dxa"/>
        <w:tblLook w:val="04A0" w:firstRow="1" w:lastRow="0" w:firstColumn="1" w:lastColumn="0" w:noHBand="0" w:noVBand="1"/>
      </w:tblPr>
      <w:tblGrid>
        <w:gridCol w:w="4875"/>
        <w:gridCol w:w="4219"/>
      </w:tblGrid>
      <w:tr w:rsidR="004F01B0" w14:paraId="47835477" w14:textId="77777777">
        <w:trPr>
          <w:trHeight w:val="3326"/>
        </w:trPr>
        <w:tc>
          <w:tcPr>
            <w:tcW w:w="4875" w:type="dxa"/>
            <w:tcBorders>
              <w:top w:val="nil"/>
              <w:left w:val="nil"/>
              <w:bottom w:val="nil"/>
              <w:right w:val="nil"/>
            </w:tcBorders>
          </w:tcPr>
          <w:p w14:paraId="487E4EEC" w14:textId="5E655BED" w:rsidR="004F01B0" w:rsidRDefault="00D90F86">
            <w:pPr>
              <w:rPr>
                <w:rFonts w:ascii="Times New Roman" w:eastAsia="Times New Roman" w:hAnsi="Times New Roman" w:cs="Times New Roman"/>
                <w:b/>
                <w:bCs/>
              </w:rPr>
            </w:pPr>
            <w:r>
              <w:rPr>
                <w:rFonts w:ascii="Times New Roman" w:eastAsia="Times New Roman" w:hAnsi="Times New Roman" w:cs="Times New Roman"/>
                <w:b/>
                <w:bCs/>
              </w:rPr>
              <w:t>Group</w:t>
            </w:r>
            <w:r w:rsidR="004F01B0" w:rsidRPr="0DEA5235">
              <w:rPr>
                <w:rFonts w:ascii="Times New Roman" w:eastAsia="Times New Roman" w:hAnsi="Times New Roman" w:cs="Times New Roman"/>
                <w:b/>
                <w:bCs/>
              </w:rPr>
              <w:t xml:space="preserve"> No: </w:t>
            </w:r>
          </w:p>
          <w:p w14:paraId="30A67CCA" w14:textId="6561EA9E" w:rsidR="004F01B0" w:rsidRPr="009F0FFD" w:rsidRDefault="004F01B0">
            <w:pPr>
              <w:spacing w:after="71"/>
              <w:rPr>
                <w:rFonts w:ascii="Times New Roman" w:eastAsia="Times New Roman" w:hAnsi="Times New Roman" w:cs="Times New Roman"/>
              </w:rPr>
            </w:pPr>
            <w:r w:rsidRPr="0DEA5235">
              <w:rPr>
                <w:rFonts w:ascii="Times New Roman" w:eastAsia="Times New Roman" w:hAnsi="Times New Roman" w:cs="Times New Roman"/>
              </w:rPr>
              <w:t xml:space="preserve"> </w:t>
            </w:r>
            <w:r w:rsidR="00464A0F">
              <w:rPr>
                <w:rFonts w:ascii="Times New Roman" w:eastAsia="Times New Roman" w:hAnsi="Times New Roman" w:cs="Times New Roman"/>
              </w:rPr>
              <w:t>3</w:t>
            </w:r>
          </w:p>
          <w:p w14:paraId="7E0E2F0A" w14:textId="77777777" w:rsidR="004F01B0" w:rsidRDefault="004F01B0">
            <w:pPr>
              <w:spacing w:after="228"/>
              <w:rPr>
                <w:rFonts w:ascii="Times New Roman" w:eastAsia="Times New Roman" w:hAnsi="Times New Roman" w:cs="Times New Roman"/>
              </w:rPr>
            </w:pPr>
          </w:p>
          <w:p w14:paraId="012F94CA" w14:textId="77777777" w:rsidR="004F01B0" w:rsidRDefault="004F01B0">
            <w:pPr>
              <w:tabs>
                <w:tab w:val="center" w:pos="1859"/>
              </w:tabs>
              <w:rPr>
                <w:rFonts w:ascii="Times New Roman" w:eastAsia="Times New Roman" w:hAnsi="Times New Roman" w:cs="Times New Roman"/>
                <w:b/>
                <w:bCs/>
              </w:rPr>
            </w:pPr>
            <w:r w:rsidRPr="0DEA5235">
              <w:rPr>
                <w:rFonts w:ascii="Times New Roman" w:eastAsia="Times New Roman" w:hAnsi="Times New Roman" w:cs="Times New Roman"/>
                <w:b/>
                <w:bCs/>
              </w:rPr>
              <w:t>Coursework Title:</w:t>
            </w:r>
            <w:r w:rsidRPr="0DEA5235">
              <w:rPr>
                <w:rFonts w:ascii="Times New Roman" w:eastAsia="Times New Roman" w:hAnsi="Times New Roman" w:cs="Times New Roman"/>
                <w:b/>
                <w:bCs/>
                <w:vertAlign w:val="superscript"/>
              </w:rPr>
              <w:t xml:space="preserve"> </w:t>
            </w:r>
            <w:r>
              <w:tab/>
            </w:r>
            <w:r w:rsidRPr="0DEA5235">
              <w:rPr>
                <w:rFonts w:ascii="Times New Roman" w:eastAsia="Times New Roman" w:hAnsi="Times New Roman" w:cs="Times New Roman"/>
                <w:b/>
                <w:bCs/>
              </w:rPr>
              <w:t xml:space="preserve"> </w:t>
            </w:r>
          </w:p>
          <w:p w14:paraId="196BAA21" w14:textId="5528C663" w:rsidR="004F01B0" w:rsidRPr="00464A0F" w:rsidRDefault="00464A0F">
            <w:pPr>
              <w:spacing w:after="102"/>
              <w:rPr>
                <w:rFonts w:ascii="Times New Roman" w:eastAsia="Times New Roman" w:hAnsi="Times New Roman" w:cs="Times New Roman"/>
              </w:rPr>
            </w:pPr>
            <w:r>
              <w:rPr>
                <w:rFonts w:ascii="Times New Roman" w:eastAsia="Times New Roman" w:hAnsi="Times New Roman" w:cs="Times New Roman"/>
              </w:rPr>
              <w:t>Design Project: A New Two-Storey School</w:t>
            </w:r>
          </w:p>
          <w:p w14:paraId="526A75ED" w14:textId="77777777" w:rsidR="004F01B0" w:rsidRDefault="004F01B0">
            <w:pPr>
              <w:spacing w:after="191"/>
              <w:rPr>
                <w:rFonts w:ascii="Times New Roman" w:eastAsia="Times New Roman" w:hAnsi="Times New Roman" w:cs="Times New Roman"/>
                <w:b/>
                <w:bCs/>
              </w:rPr>
            </w:pPr>
            <w:r w:rsidRPr="0DEA5235">
              <w:rPr>
                <w:rFonts w:ascii="Times New Roman" w:eastAsia="Times New Roman" w:hAnsi="Times New Roman" w:cs="Times New Roman"/>
              </w:rPr>
              <w:t xml:space="preserve"> </w:t>
            </w:r>
            <w:r w:rsidRPr="0DEA5235">
              <w:rPr>
                <w:rFonts w:ascii="Times New Roman" w:eastAsia="Times New Roman" w:hAnsi="Times New Roman" w:cs="Times New Roman"/>
                <w:b/>
                <w:bCs/>
              </w:rPr>
              <w:t xml:space="preserve"> </w:t>
            </w:r>
          </w:p>
          <w:p w14:paraId="593AE471" w14:textId="77777777" w:rsidR="004F01B0" w:rsidRDefault="004F01B0">
            <w:pPr>
              <w:spacing w:line="216" w:lineRule="auto"/>
              <w:rPr>
                <w:rFonts w:ascii="Times New Roman" w:eastAsia="Times New Roman" w:hAnsi="Times New Roman" w:cs="Times New Roman"/>
              </w:rPr>
            </w:pPr>
            <w:r w:rsidRPr="0DEA5235">
              <w:rPr>
                <w:rFonts w:ascii="Times New Roman" w:eastAsia="Times New Roman" w:hAnsi="Times New Roman" w:cs="Times New Roman"/>
                <w:b/>
                <w:bCs/>
              </w:rPr>
              <w:t>Name of Staff Member Responsible for Marking:</w:t>
            </w:r>
            <w:r w:rsidRPr="0DEA5235">
              <w:rPr>
                <w:rFonts w:ascii="Times New Roman" w:eastAsia="Times New Roman" w:hAnsi="Times New Roman" w:cs="Times New Roman"/>
                <w:b/>
                <w:bCs/>
                <w:vertAlign w:val="superscript"/>
              </w:rPr>
              <w:t xml:space="preserve"> </w:t>
            </w:r>
            <w:r>
              <w:tab/>
            </w:r>
            <w:r w:rsidRPr="0DEA5235">
              <w:rPr>
                <w:rFonts w:ascii="Times New Roman" w:eastAsia="Times New Roman" w:hAnsi="Times New Roman" w:cs="Times New Roman"/>
              </w:rPr>
              <w:t xml:space="preserve"> </w:t>
            </w:r>
          </w:p>
          <w:p w14:paraId="435AB564" w14:textId="2161B9A1" w:rsidR="004F01B0" w:rsidRDefault="004F01B0">
            <w:pPr>
              <w:spacing w:after="102"/>
              <w:rPr>
                <w:rFonts w:ascii="Times New Roman" w:eastAsia="Times New Roman" w:hAnsi="Times New Roman" w:cs="Times New Roman"/>
              </w:rPr>
            </w:pPr>
            <w:r w:rsidRPr="0DEA5235">
              <w:rPr>
                <w:rFonts w:ascii="Times New Roman" w:eastAsia="Times New Roman" w:hAnsi="Times New Roman" w:cs="Times New Roman"/>
              </w:rPr>
              <w:t xml:space="preserve"> </w:t>
            </w:r>
            <w:r w:rsidRPr="0DEA5235">
              <w:rPr>
                <w:rFonts w:ascii="Times New Roman" w:eastAsia="Times New Roman" w:hAnsi="Times New Roman" w:cs="Times New Roman"/>
                <w:b/>
                <w:bCs/>
              </w:rPr>
              <w:t xml:space="preserve"> </w:t>
            </w:r>
            <w:r>
              <w:rPr>
                <w:rFonts w:ascii="Times New Roman" w:eastAsia="Times New Roman" w:hAnsi="Times New Roman" w:cs="Times New Roman"/>
              </w:rPr>
              <w:t xml:space="preserve">Prof. </w:t>
            </w:r>
            <w:r w:rsidR="00464A0F">
              <w:rPr>
                <w:rFonts w:ascii="Times New Roman" w:eastAsia="Times New Roman" w:hAnsi="Times New Roman" w:cs="Times New Roman"/>
              </w:rPr>
              <w:t xml:space="preserve">Chanakya Arya </w:t>
            </w:r>
          </w:p>
          <w:p w14:paraId="09ED9E37" w14:textId="77777777" w:rsidR="004F01B0" w:rsidRDefault="004F01B0">
            <w:pPr>
              <w:spacing w:after="171"/>
              <w:rPr>
                <w:rFonts w:ascii="Times New Roman" w:eastAsia="Times New Roman" w:hAnsi="Times New Roman" w:cs="Times New Roman"/>
                <w:b/>
                <w:bCs/>
              </w:rPr>
            </w:pPr>
            <w:r w:rsidRPr="0DEA5235">
              <w:rPr>
                <w:rFonts w:ascii="Times New Roman" w:eastAsia="Times New Roman" w:hAnsi="Times New Roman" w:cs="Times New Roman"/>
              </w:rPr>
              <w:t xml:space="preserve"> </w:t>
            </w:r>
            <w:r w:rsidRPr="0DEA5235">
              <w:rPr>
                <w:rFonts w:ascii="Times New Roman" w:eastAsia="Times New Roman" w:hAnsi="Times New Roman" w:cs="Times New Roman"/>
                <w:b/>
                <w:bCs/>
              </w:rPr>
              <w:t xml:space="preserve"> </w:t>
            </w:r>
          </w:p>
          <w:p w14:paraId="70E97E3C" w14:textId="77777777" w:rsidR="00464A0F" w:rsidRDefault="004F01B0" w:rsidP="00464A0F">
            <w:pPr>
              <w:tabs>
                <w:tab w:val="center" w:pos="1883"/>
              </w:tabs>
              <w:rPr>
                <w:rFonts w:ascii="Times New Roman" w:eastAsia="Times New Roman" w:hAnsi="Times New Roman" w:cs="Times New Roman"/>
              </w:rPr>
            </w:pPr>
            <w:r w:rsidRPr="0DEA5235">
              <w:rPr>
                <w:rFonts w:ascii="Times New Roman" w:eastAsia="Times New Roman" w:hAnsi="Times New Roman" w:cs="Times New Roman"/>
                <w:b/>
                <w:bCs/>
              </w:rPr>
              <w:t>Submission Deadline:</w:t>
            </w:r>
            <w:r w:rsidRPr="0DEA5235">
              <w:rPr>
                <w:rFonts w:ascii="Times New Roman" w:eastAsia="Times New Roman" w:hAnsi="Times New Roman" w:cs="Times New Roman"/>
              </w:rPr>
              <w:t xml:space="preserve"> </w:t>
            </w:r>
          </w:p>
          <w:p w14:paraId="27EADE5C" w14:textId="23BEFC80" w:rsidR="004F01B0" w:rsidRPr="00E27D3F" w:rsidRDefault="00667638" w:rsidP="00464A0F">
            <w:pPr>
              <w:tabs>
                <w:tab w:val="center" w:pos="1883"/>
              </w:tabs>
              <w:rPr>
                <w:rFonts w:ascii="Times New Roman" w:eastAsia="Times New Roman" w:hAnsi="Times New Roman" w:cs="Times New Roman"/>
              </w:rPr>
            </w:pPr>
            <w:r>
              <w:rPr>
                <w:rFonts w:ascii="Times New Roman" w:eastAsia="Times New Roman" w:hAnsi="Times New Roman" w:cs="Times New Roman"/>
              </w:rPr>
              <w:t xml:space="preserve"> </w:t>
            </w:r>
            <w:r w:rsidR="00464A0F">
              <w:rPr>
                <w:rFonts w:ascii="Times New Roman" w:eastAsia="Times New Roman" w:hAnsi="Times New Roman" w:cs="Times New Roman"/>
              </w:rPr>
              <w:t>30</w:t>
            </w:r>
            <w:r>
              <w:rPr>
                <w:rFonts w:ascii="Times New Roman" w:eastAsia="Times New Roman" w:hAnsi="Times New Roman" w:cs="Times New Roman"/>
              </w:rPr>
              <w:t>/</w:t>
            </w:r>
            <w:r w:rsidR="00464A0F">
              <w:rPr>
                <w:rFonts w:ascii="Times New Roman" w:eastAsia="Times New Roman" w:hAnsi="Times New Roman" w:cs="Times New Roman"/>
              </w:rPr>
              <w:t>10</w:t>
            </w:r>
            <w:r>
              <w:rPr>
                <w:rFonts w:ascii="Times New Roman" w:eastAsia="Times New Roman" w:hAnsi="Times New Roman" w:cs="Times New Roman"/>
              </w:rPr>
              <w:t>/202</w:t>
            </w:r>
            <w:r w:rsidR="00464A0F">
              <w:rPr>
                <w:rFonts w:ascii="Times New Roman" w:eastAsia="Times New Roman" w:hAnsi="Times New Roman" w:cs="Times New Roman"/>
              </w:rPr>
              <w:t>4</w:t>
            </w:r>
          </w:p>
        </w:tc>
        <w:tc>
          <w:tcPr>
            <w:tcW w:w="4219" w:type="dxa"/>
            <w:tcBorders>
              <w:top w:val="nil"/>
              <w:left w:val="nil"/>
              <w:bottom w:val="nil"/>
              <w:right w:val="nil"/>
            </w:tcBorders>
          </w:tcPr>
          <w:p w14:paraId="78613A92" w14:textId="77777777" w:rsidR="004F01B0" w:rsidRDefault="004F01B0">
            <w:pPr>
              <w:spacing w:line="241" w:lineRule="auto"/>
              <w:ind w:left="286"/>
              <w:rPr>
                <w:rFonts w:ascii="Times New Roman" w:eastAsia="Times New Roman" w:hAnsi="Times New Roman" w:cs="Times New Roman"/>
                <w:b/>
                <w:bCs/>
              </w:rPr>
            </w:pPr>
            <w:r w:rsidRPr="0DEA5235">
              <w:rPr>
                <w:rFonts w:ascii="Times New Roman" w:eastAsia="Times New Roman" w:hAnsi="Times New Roman" w:cs="Times New Roman"/>
                <w:b/>
                <w:bCs/>
              </w:rPr>
              <w:t xml:space="preserve">Name of Personal Tutor (for return of coursework after marking): </w:t>
            </w:r>
          </w:p>
          <w:p w14:paraId="4510FA5C" w14:textId="7E5B1277" w:rsidR="004F01B0" w:rsidRDefault="004F01B0">
            <w:pPr>
              <w:ind w:left="286"/>
              <w:rPr>
                <w:rFonts w:ascii="Times New Roman" w:eastAsia="Times New Roman" w:hAnsi="Times New Roman" w:cs="Times New Roman"/>
              </w:rPr>
            </w:pPr>
            <w:r w:rsidRPr="0DEA5235">
              <w:rPr>
                <w:rFonts w:ascii="Times New Roman" w:eastAsia="Times New Roman" w:hAnsi="Times New Roman" w:cs="Times New Roman"/>
              </w:rPr>
              <w:t xml:space="preserve"> </w:t>
            </w:r>
            <w:r w:rsidR="00667638">
              <w:rPr>
                <w:rFonts w:ascii="Times New Roman" w:eastAsia="Times New Roman" w:hAnsi="Times New Roman" w:cs="Times New Roman"/>
              </w:rPr>
              <w:t>N/A</w:t>
            </w:r>
          </w:p>
          <w:p w14:paraId="3761770F" w14:textId="77777777" w:rsidR="004F01B0" w:rsidRDefault="004F01B0">
            <w:pPr>
              <w:ind w:left="286"/>
              <w:rPr>
                <w:rFonts w:ascii="Times New Roman" w:eastAsia="Times New Roman" w:hAnsi="Times New Roman" w:cs="Times New Roman"/>
              </w:rPr>
            </w:pPr>
            <w:r w:rsidRPr="0DEA5235">
              <w:rPr>
                <w:rFonts w:ascii="Times New Roman" w:eastAsia="Times New Roman" w:hAnsi="Times New Roman" w:cs="Times New Roman"/>
              </w:rPr>
              <w:t xml:space="preserve"> </w:t>
            </w:r>
          </w:p>
          <w:p w14:paraId="312159E9" w14:textId="77777777" w:rsidR="004F01B0" w:rsidRDefault="004F01B0">
            <w:pPr>
              <w:ind w:left="286"/>
              <w:rPr>
                <w:rFonts w:ascii="Times New Roman" w:eastAsia="Times New Roman" w:hAnsi="Times New Roman" w:cs="Times New Roman"/>
              </w:rPr>
            </w:pPr>
            <w:r w:rsidRPr="0DEA5235">
              <w:rPr>
                <w:rFonts w:ascii="Times New Roman" w:eastAsia="Times New Roman" w:hAnsi="Times New Roman" w:cs="Times New Roman"/>
              </w:rPr>
              <w:t xml:space="preserve"> </w:t>
            </w:r>
          </w:p>
          <w:p w14:paraId="678302DA" w14:textId="77777777" w:rsidR="004F01B0" w:rsidRDefault="004F01B0">
            <w:pPr>
              <w:ind w:left="286"/>
              <w:rPr>
                <w:rFonts w:ascii="Times New Roman" w:eastAsia="Times New Roman" w:hAnsi="Times New Roman" w:cs="Times New Roman"/>
              </w:rPr>
            </w:pPr>
            <w:r w:rsidRPr="0DEA5235">
              <w:rPr>
                <w:rFonts w:ascii="Times New Roman" w:eastAsia="Times New Roman" w:hAnsi="Times New Roman" w:cs="Times New Roman"/>
              </w:rPr>
              <w:t xml:space="preserve"> </w:t>
            </w:r>
          </w:p>
          <w:p w14:paraId="281162C7" w14:textId="77777777" w:rsidR="004F01B0" w:rsidRDefault="004F01B0">
            <w:pPr>
              <w:ind w:left="286"/>
              <w:rPr>
                <w:rFonts w:ascii="Times New Roman" w:eastAsia="Times New Roman" w:hAnsi="Times New Roman" w:cs="Times New Roman"/>
                <w:b/>
                <w:bCs/>
              </w:rPr>
            </w:pPr>
            <w:r w:rsidRPr="0DEA5235">
              <w:rPr>
                <w:rFonts w:ascii="Times New Roman" w:eastAsia="Times New Roman" w:hAnsi="Times New Roman" w:cs="Times New Roman"/>
                <w:b/>
                <w:bCs/>
              </w:rPr>
              <w:t xml:space="preserve">Date of laboratory (if applicable): </w:t>
            </w:r>
          </w:p>
          <w:p w14:paraId="3E073041" w14:textId="1A8E1A53" w:rsidR="004F01B0" w:rsidRDefault="004F01B0">
            <w:pPr>
              <w:ind w:left="286"/>
              <w:rPr>
                <w:rFonts w:ascii="Times New Roman" w:eastAsia="Times New Roman" w:hAnsi="Times New Roman" w:cs="Times New Roman"/>
              </w:rPr>
            </w:pPr>
            <w:r w:rsidRPr="0DEA5235">
              <w:rPr>
                <w:rFonts w:ascii="Times New Roman" w:eastAsia="Times New Roman" w:hAnsi="Times New Roman" w:cs="Times New Roman"/>
              </w:rPr>
              <w:t xml:space="preserve"> </w:t>
            </w:r>
            <w:r w:rsidR="00464A0F">
              <w:rPr>
                <w:rFonts w:ascii="Times New Roman" w:eastAsia="Times New Roman" w:hAnsi="Times New Roman" w:cs="Times New Roman"/>
              </w:rPr>
              <w:t>N/A</w:t>
            </w:r>
          </w:p>
          <w:p w14:paraId="34D2FDCA" w14:textId="77777777" w:rsidR="004F01B0" w:rsidRDefault="004F01B0">
            <w:pPr>
              <w:ind w:left="286"/>
              <w:rPr>
                <w:rFonts w:ascii="Times New Roman" w:eastAsia="Times New Roman" w:hAnsi="Times New Roman" w:cs="Times New Roman"/>
              </w:rPr>
            </w:pPr>
            <w:r w:rsidRPr="0DEA5235">
              <w:rPr>
                <w:rFonts w:ascii="Times New Roman" w:eastAsia="Times New Roman" w:hAnsi="Times New Roman" w:cs="Times New Roman"/>
              </w:rPr>
              <w:t xml:space="preserve"> </w:t>
            </w:r>
          </w:p>
          <w:p w14:paraId="1D5EEF7F" w14:textId="77777777" w:rsidR="004F01B0" w:rsidRDefault="004F01B0">
            <w:pPr>
              <w:ind w:left="286"/>
              <w:rPr>
                <w:rFonts w:ascii="Times New Roman" w:eastAsia="Times New Roman" w:hAnsi="Times New Roman" w:cs="Times New Roman"/>
              </w:rPr>
            </w:pPr>
            <w:r w:rsidRPr="0DEA5235">
              <w:rPr>
                <w:rFonts w:ascii="Times New Roman" w:eastAsia="Times New Roman" w:hAnsi="Times New Roman" w:cs="Times New Roman"/>
              </w:rPr>
              <w:t xml:space="preserve"> </w:t>
            </w:r>
          </w:p>
          <w:p w14:paraId="5E16AF0E" w14:textId="77777777" w:rsidR="004F01B0" w:rsidRDefault="004F01B0">
            <w:pPr>
              <w:ind w:left="286"/>
              <w:rPr>
                <w:rFonts w:ascii="Times New Roman" w:eastAsia="Times New Roman" w:hAnsi="Times New Roman" w:cs="Times New Roman"/>
              </w:rPr>
            </w:pPr>
            <w:r w:rsidRPr="0DEA5235">
              <w:rPr>
                <w:rFonts w:ascii="Times New Roman" w:eastAsia="Times New Roman" w:hAnsi="Times New Roman" w:cs="Times New Roman"/>
                <w:b/>
                <w:bCs/>
              </w:rPr>
              <w:t xml:space="preserve">Programme: </w:t>
            </w:r>
            <w:r w:rsidRPr="0DEA5235">
              <w:rPr>
                <w:rFonts w:ascii="Times New Roman" w:eastAsia="Times New Roman" w:hAnsi="Times New Roman" w:cs="Times New Roman"/>
              </w:rPr>
              <w:t xml:space="preserve">Engineering (Civil) </w:t>
            </w:r>
          </w:p>
          <w:p w14:paraId="274696B6" w14:textId="6D08B4BE" w:rsidR="004F01B0" w:rsidRPr="00464A0F" w:rsidRDefault="004F01B0">
            <w:pPr>
              <w:spacing w:after="3"/>
              <w:ind w:left="286"/>
              <w:rPr>
                <w:rFonts w:ascii="Times New Roman" w:eastAsia="Times New Roman" w:hAnsi="Times New Roman" w:cs="Times New Roman"/>
              </w:rPr>
            </w:pPr>
            <w:r w:rsidRPr="0DEA5235">
              <w:rPr>
                <w:rFonts w:ascii="Times New Roman" w:eastAsia="Times New Roman" w:hAnsi="Times New Roman" w:cs="Times New Roman"/>
                <w:b/>
                <w:bCs/>
              </w:rPr>
              <w:t xml:space="preserve">Year: </w:t>
            </w:r>
            <w:r w:rsidR="00464A0F">
              <w:rPr>
                <w:rFonts w:ascii="Times New Roman" w:eastAsia="Times New Roman" w:hAnsi="Times New Roman" w:cs="Times New Roman"/>
              </w:rPr>
              <w:t>3</w:t>
            </w:r>
          </w:p>
          <w:p w14:paraId="5A1089CD" w14:textId="77777777" w:rsidR="004F01B0" w:rsidRDefault="004F01B0">
            <w:pPr>
              <w:ind w:left="286"/>
              <w:rPr>
                <w:rFonts w:ascii="Times New Roman" w:eastAsia="Times New Roman" w:hAnsi="Times New Roman" w:cs="Times New Roman"/>
              </w:rPr>
            </w:pPr>
            <w:r w:rsidRPr="0DEA5235">
              <w:rPr>
                <w:rFonts w:ascii="Times New Roman" w:eastAsia="Times New Roman" w:hAnsi="Times New Roman" w:cs="Times New Roman"/>
              </w:rPr>
              <w:t xml:space="preserve"> </w:t>
            </w:r>
          </w:p>
        </w:tc>
      </w:tr>
    </w:tbl>
    <w:p w14:paraId="144C2EA7" w14:textId="5E44CE38" w:rsidR="004F01B0" w:rsidRDefault="004F01B0" w:rsidP="004F01B0">
      <w:pPr>
        <w:spacing w:after="0"/>
        <w:rPr>
          <w:rFonts w:ascii="Times New Roman" w:eastAsia="Times New Roman" w:hAnsi="Times New Roman" w:cs="Times New Roman"/>
          <w:b/>
          <w:bCs/>
        </w:rPr>
      </w:pPr>
      <w:r w:rsidRPr="0DEA5235">
        <w:rPr>
          <w:rFonts w:ascii="Times New Roman" w:eastAsia="Times New Roman" w:hAnsi="Times New Roman" w:cs="Times New Roman"/>
          <w:b/>
          <w:bCs/>
        </w:rPr>
        <w:t xml:space="preserve"> </w:t>
      </w:r>
    </w:p>
    <w:tbl>
      <w:tblPr>
        <w:tblStyle w:val="TableGrid1"/>
        <w:tblW w:w="9361" w:type="dxa"/>
        <w:tblInd w:w="-172" w:type="dxa"/>
        <w:tblCellMar>
          <w:top w:w="73" w:type="dxa"/>
          <w:left w:w="150" w:type="dxa"/>
          <w:right w:w="115" w:type="dxa"/>
        </w:tblCellMar>
        <w:tblLook w:val="04A0" w:firstRow="1" w:lastRow="0" w:firstColumn="1" w:lastColumn="0" w:noHBand="0" w:noVBand="1"/>
      </w:tblPr>
      <w:tblGrid>
        <w:gridCol w:w="169"/>
        <w:gridCol w:w="9024"/>
        <w:gridCol w:w="168"/>
      </w:tblGrid>
      <w:tr w:rsidR="00EE2EB5" w14:paraId="62F13023" w14:textId="77777777" w:rsidTr="006B7C78">
        <w:trPr>
          <w:gridAfter w:val="1"/>
          <w:wAfter w:w="172" w:type="dxa"/>
          <w:trHeight w:val="1666"/>
        </w:trPr>
        <w:tc>
          <w:tcPr>
            <w:tcW w:w="936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A672D7" w14:textId="77777777" w:rsidR="004F01B0" w:rsidRDefault="004F01B0">
            <w:pPr>
              <w:spacing w:after="24"/>
              <w:rPr>
                <w:rFonts w:ascii="Times New Roman" w:eastAsia="Times New Roman" w:hAnsi="Times New Roman" w:cs="Times New Roman"/>
                <w:b/>
                <w:bCs/>
              </w:rPr>
            </w:pPr>
            <w:r w:rsidRPr="0DEA5235">
              <w:rPr>
                <w:rFonts w:ascii="Times New Roman" w:eastAsia="Times New Roman" w:hAnsi="Times New Roman" w:cs="Times New Roman"/>
                <w:b/>
                <w:bCs/>
              </w:rPr>
              <w:t xml:space="preserve">  </w:t>
            </w:r>
          </w:p>
          <w:p w14:paraId="11908876" w14:textId="6A1FE82B" w:rsidR="004F01B0" w:rsidRPr="00266751" w:rsidRDefault="004F01B0">
            <w:pPr>
              <w:tabs>
                <w:tab w:val="center" w:pos="1614"/>
                <w:tab w:val="center" w:pos="2160"/>
                <w:tab w:val="center" w:pos="5157"/>
              </w:tabs>
              <w:rPr>
                <w:rFonts w:ascii="Times New Roman" w:hAnsi="Times New Roman" w:cs="Times New Roman"/>
                <w:lang w:eastAsia="zh-CN"/>
              </w:rPr>
            </w:pPr>
            <w:r w:rsidRPr="0DEA5235">
              <w:rPr>
                <w:rFonts w:ascii="Times New Roman" w:eastAsia="Times New Roman" w:hAnsi="Times New Roman" w:cs="Times New Roman"/>
                <w:b/>
                <w:bCs/>
              </w:rPr>
              <w:t xml:space="preserve">Student Name: </w:t>
            </w:r>
            <w:r w:rsidR="003A6BCC">
              <w:rPr>
                <w:rFonts w:ascii="Times New Roman" w:hAnsi="Times New Roman" w:cs="Times New Roman" w:hint="eastAsia"/>
                <w:b/>
                <w:bCs/>
                <w:lang w:eastAsia="zh-CN"/>
              </w:rPr>
              <w:t xml:space="preserve">  </w:t>
            </w:r>
            <w:r w:rsidR="00003428">
              <w:rPr>
                <w:rFonts w:ascii="Times New Roman" w:hAnsi="Times New Roman" w:cs="Times New Roman" w:hint="eastAsia"/>
                <w:b/>
                <w:bCs/>
                <w:lang w:eastAsia="zh-CN"/>
              </w:rPr>
              <w:t xml:space="preserve"> </w:t>
            </w:r>
            <w:r w:rsidRPr="004F01B0">
              <w:rPr>
                <w:rFonts w:ascii="Times New Roman" w:eastAsia="Times New Roman" w:hAnsi="Times New Roman" w:cs="Times New Roman"/>
                <w:u w:val="single"/>
              </w:rPr>
              <w:t>Nelson Cosme,</w:t>
            </w:r>
            <w:r w:rsidRPr="004F01B0">
              <w:rPr>
                <w:rFonts w:ascii="Times New Roman" w:eastAsia="Times New Roman" w:hAnsi="Times New Roman" w:cs="Times New Roman"/>
                <w:b/>
                <w:bCs/>
                <w:u w:val="single"/>
              </w:rPr>
              <w:t xml:space="preserve"> </w:t>
            </w:r>
            <w:r w:rsidR="00BB5BCD">
              <w:rPr>
                <w:rFonts w:ascii="Times New Roman" w:eastAsia="Times New Roman" w:hAnsi="Times New Roman" w:cs="Times New Roman"/>
                <w:u w:val="single"/>
              </w:rPr>
              <w:t>Fifi Chan</w:t>
            </w:r>
            <w:r w:rsidR="00CB3BD5">
              <w:rPr>
                <w:rFonts w:ascii="Times New Roman" w:eastAsia="Times New Roman" w:hAnsi="Times New Roman" w:cs="Times New Roman"/>
                <w:u w:val="single"/>
              </w:rPr>
              <w:t>, Matthew Chu</w:t>
            </w:r>
            <w:r w:rsidR="00EC58BD">
              <w:rPr>
                <w:rFonts w:ascii="Times New Roman" w:eastAsia="Times New Roman" w:hAnsi="Times New Roman" w:cs="Times New Roman"/>
                <w:u w:val="single"/>
              </w:rPr>
              <w:t xml:space="preserve">, </w:t>
            </w:r>
            <w:proofErr w:type="spellStart"/>
            <w:r w:rsidR="00441268">
              <w:rPr>
                <w:rFonts w:ascii="Times New Roman" w:eastAsia="Times New Roman" w:hAnsi="Times New Roman" w:cs="Times New Roman"/>
                <w:u w:val="single"/>
              </w:rPr>
              <w:t>Feiyao</w:t>
            </w:r>
            <w:proofErr w:type="spellEnd"/>
            <w:r w:rsidR="00441268">
              <w:rPr>
                <w:rFonts w:ascii="Times New Roman" w:eastAsia="Times New Roman" w:hAnsi="Times New Roman" w:cs="Times New Roman"/>
                <w:u w:val="single"/>
              </w:rPr>
              <w:t xml:space="preserve"> Chen</w:t>
            </w:r>
            <w:r w:rsidR="006841B7">
              <w:rPr>
                <w:rFonts w:ascii="Times New Roman" w:eastAsia="Times New Roman" w:hAnsi="Times New Roman" w:cs="Times New Roman"/>
                <w:u w:val="single"/>
              </w:rPr>
              <w:t>, Ming Hoong Ch’ng</w:t>
            </w:r>
            <w:r w:rsidR="00266751">
              <w:rPr>
                <w:rFonts w:ascii="Times New Roman" w:hAnsi="Times New Roman" w:cs="Times New Roman" w:hint="eastAsia"/>
                <w:u w:val="single"/>
                <w:lang w:eastAsia="zh-CN"/>
              </w:rPr>
              <w:t>, Rachel Chang</w:t>
            </w:r>
            <w:r w:rsidR="00FA0C6F">
              <w:rPr>
                <w:rFonts w:ascii="Times New Roman" w:hAnsi="Times New Roman" w:cs="Times New Roman" w:hint="eastAsia"/>
                <w:u w:val="single"/>
                <w:lang w:eastAsia="zh-CN"/>
              </w:rPr>
              <w:t xml:space="preserve">, </w:t>
            </w:r>
            <w:proofErr w:type="spellStart"/>
            <w:r w:rsidR="00FA0C6F">
              <w:rPr>
                <w:rFonts w:ascii="Times New Roman" w:hAnsi="Times New Roman" w:cs="Times New Roman" w:hint="eastAsia"/>
                <w:u w:val="single"/>
                <w:lang w:eastAsia="zh-CN"/>
              </w:rPr>
              <w:t>Bochuan</w:t>
            </w:r>
            <w:proofErr w:type="spellEnd"/>
            <w:r w:rsidR="00FA0C6F">
              <w:rPr>
                <w:rFonts w:ascii="Times New Roman" w:hAnsi="Times New Roman" w:cs="Times New Roman" w:hint="eastAsia"/>
                <w:u w:val="single"/>
                <w:lang w:eastAsia="zh-CN"/>
              </w:rPr>
              <w:t xml:space="preserve"> Chang</w:t>
            </w:r>
          </w:p>
          <w:p w14:paraId="70CFCEFC" w14:textId="77777777" w:rsidR="004F01B0" w:rsidRDefault="004F01B0">
            <w:pPr>
              <w:spacing w:after="27"/>
              <w:rPr>
                <w:rFonts w:ascii="Times New Roman" w:eastAsia="Times New Roman" w:hAnsi="Times New Roman" w:cs="Times New Roman"/>
                <w:b/>
                <w:bCs/>
              </w:rPr>
            </w:pPr>
            <w:r w:rsidRPr="0DEA5235">
              <w:rPr>
                <w:rFonts w:ascii="Times New Roman" w:eastAsia="Times New Roman" w:hAnsi="Times New Roman" w:cs="Times New Roman"/>
                <w:b/>
                <w:bCs/>
              </w:rPr>
              <w:t xml:space="preserve">  </w:t>
            </w:r>
          </w:p>
          <w:p w14:paraId="6F449B9F" w14:textId="189AC40E" w:rsidR="004F01B0" w:rsidRPr="00266751" w:rsidRDefault="004F01B0">
            <w:pPr>
              <w:tabs>
                <w:tab w:val="center" w:pos="2578"/>
                <w:tab w:val="center" w:pos="5145"/>
                <w:tab w:val="center" w:pos="7410"/>
              </w:tabs>
              <w:rPr>
                <w:rFonts w:ascii="Times New Roman" w:hAnsi="Times New Roman" w:cs="Times New Roman"/>
                <w:b/>
                <w:lang w:eastAsia="zh-CN"/>
              </w:rPr>
            </w:pPr>
            <w:r w:rsidRPr="0DEA5235">
              <w:rPr>
                <w:rFonts w:ascii="Times New Roman" w:eastAsia="Times New Roman" w:hAnsi="Times New Roman" w:cs="Times New Roman"/>
                <w:b/>
                <w:bCs/>
              </w:rPr>
              <w:t xml:space="preserve">Student UCL ID Number: </w:t>
            </w:r>
            <w:r>
              <w:tab/>
            </w:r>
            <w:r w:rsidR="00B34FB5">
              <w:rPr>
                <w:rFonts w:ascii="Times New Roman" w:eastAsia="Times New Roman" w:hAnsi="Times New Roman" w:cs="Times New Roman"/>
                <w:u w:val="single"/>
              </w:rPr>
              <w:t xml:space="preserve"> 220</w:t>
            </w:r>
            <w:r w:rsidR="001F105D">
              <w:rPr>
                <w:rFonts w:ascii="Times New Roman" w:eastAsia="Times New Roman" w:hAnsi="Times New Roman" w:cs="Times New Roman"/>
                <w:u w:val="single"/>
              </w:rPr>
              <w:t xml:space="preserve">85338, </w:t>
            </w:r>
            <w:r w:rsidR="00BB5BCD">
              <w:rPr>
                <w:rFonts w:ascii="Times New Roman" w:eastAsia="Times New Roman" w:hAnsi="Times New Roman" w:cs="Times New Roman"/>
                <w:u w:val="single"/>
              </w:rPr>
              <w:t>22093177</w:t>
            </w:r>
            <w:r w:rsidR="00CB3BD5">
              <w:rPr>
                <w:rFonts w:ascii="Times New Roman" w:eastAsia="Times New Roman" w:hAnsi="Times New Roman" w:cs="Times New Roman"/>
                <w:u w:val="single"/>
              </w:rPr>
              <w:t>, 22007940</w:t>
            </w:r>
            <w:r w:rsidR="00EC58BD">
              <w:rPr>
                <w:rFonts w:ascii="Times New Roman" w:eastAsia="Times New Roman" w:hAnsi="Times New Roman" w:cs="Times New Roman"/>
                <w:u w:val="single"/>
              </w:rPr>
              <w:t>, 22035937</w:t>
            </w:r>
            <w:r w:rsidR="006841B7">
              <w:rPr>
                <w:rFonts w:ascii="Times New Roman" w:eastAsia="Times New Roman" w:hAnsi="Times New Roman" w:cs="Times New Roman"/>
                <w:u w:val="single"/>
              </w:rPr>
              <w:t>, 22169305</w:t>
            </w:r>
            <w:r w:rsidR="00266751">
              <w:rPr>
                <w:rFonts w:ascii="Times New Roman" w:hAnsi="Times New Roman" w:cs="Times New Roman" w:hint="eastAsia"/>
                <w:u w:val="single"/>
                <w:lang w:eastAsia="zh-CN"/>
              </w:rPr>
              <w:t>, 22019528</w:t>
            </w:r>
          </w:p>
          <w:p w14:paraId="36130931" w14:textId="77777777" w:rsidR="004F01B0" w:rsidRDefault="004F01B0">
            <w:pPr>
              <w:spacing w:after="13"/>
              <w:rPr>
                <w:rFonts w:ascii="Times New Roman" w:eastAsia="Times New Roman" w:hAnsi="Times New Roman" w:cs="Times New Roman"/>
                <w:b/>
                <w:bCs/>
              </w:rPr>
            </w:pPr>
            <w:r w:rsidRPr="0DEA5235">
              <w:rPr>
                <w:rFonts w:ascii="Times New Roman" w:eastAsia="Times New Roman" w:hAnsi="Times New Roman" w:cs="Times New Roman"/>
                <w:b/>
                <w:bCs/>
              </w:rPr>
              <w:t xml:space="preserve">  </w:t>
            </w:r>
          </w:p>
          <w:p w14:paraId="13545BF8" w14:textId="18655CB6" w:rsidR="004F01B0" w:rsidRPr="004F01B0" w:rsidRDefault="004F01B0">
            <w:pPr>
              <w:tabs>
                <w:tab w:val="center" w:pos="5083"/>
                <w:tab w:val="center" w:pos="7287"/>
              </w:tabs>
              <w:rPr>
                <w:rFonts w:ascii="Times New Roman" w:eastAsia="Times New Roman" w:hAnsi="Times New Roman" w:cs="Times New Roman"/>
                <w:u w:val="single"/>
              </w:rPr>
            </w:pPr>
            <w:r w:rsidRPr="0DEA5235">
              <w:rPr>
                <w:rFonts w:ascii="Times New Roman" w:eastAsia="Times New Roman" w:hAnsi="Times New Roman" w:cs="Times New Roman"/>
                <w:b/>
                <w:bCs/>
              </w:rPr>
              <w:t>Date of submission</w:t>
            </w:r>
            <w:r>
              <w:rPr>
                <w:rFonts w:ascii="Times New Roman" w:eastAsia="Times New Roman" w:hAnsi="Times New Roman" w:cs="Times New Roman"/>
                <w:b/>
                <w:bCs/>
              </w:rPr>
              <w:t xml:space="preserve">: </w:t>
            </w:r>
            <w:r w:rsidRPr="0DEA5235">
              <w:rPr>
                <w:rFonts w:ascii="Times New Roman" w:eastAsia="Times New Roman" w:hAnsi="Times New Roman" w:cs="Times New Roman"/>
                <w:u w:val="single"/>
              </w:rPr>
              <w:t>_______</w:t>
            </w:r>
            <w:r w:rsidR="00464A0F">
              <w:rPr>
                <w:rFonts w:ascii="Times New Roman" w:eastAsia="Times New Roman" w:hAnsi="Times New Roman" w:cs="Times New Roman"/>
                <w:u w:val="single"/>
              </w:rPr>
              <w:t>30</w:t>
            </w:r>
            <w:r>
              <w:rPr>
                <w:rFonts w:ascii="Times New Roman" w:eastAsia="Times New Roman" w:hAnsi="Times New Roman" w:cs="Times New Roman"/>
                <w:u w:val="single"/>
              </w:rPr>
              <w:t>/</w:t>
            </w:r>
            <w:r w:rsidR="00464A0F">
              <w:rPr>
                <w:rFonts w:ascii="Times New Roman" w:eastAsia="Times New Roman" w:hAnsi="Times New Roman" w:cs="Times New Roman"/>
                <w:u w:val="single"/>
              </w:rPr>
              <w:t>10</w:t>
            </w:r>
            <w:r>
              <w:rPr>
                <w:rFonts w:ascii="Times New Roman" w:eastAsia="Times New Roman" w:hAnsi="Times New Roman" w:cs="Times New Roman"/>
                <w:u w:val="single"/>
              </w:rPr>
              <w:t>/202</w:t>
            </w:r>
            <w:r w:rsidR="00464A0F">
              <w:rPr>
                <w:rFonts w:ascii="Times New Roman" w:eastAsia="Times New Roman" w:hAnsi="Times New Roman" w:cs="Times New Roman"/>
                <w:u w:val="single"/>
              </w:rPr>
              <w:t>4</w:t>
            </w:r>
            <w:r w:rsidRPr="0DEA5235">
              <w:rPr>
                <w:rFonts w:ascii="Times New Roman" w:eastAsia="Times New Roman" w:hAnsi="Times New Roman" w:cs="Times New Roman"/>
                <w:u w:val="single"/>
              </w:rPr>
              <w:t>______</w:t>
            </w:r>
          </w:p>
          <w:p w14:paraId="32D9A73A" w14:textId="1810B525" w:rsidR="004F01B0" w:rsidRPr="009E26CA" w:rsidRDefault="004F01B0" w:rsidP="006B7C78">
            <w:pPr>
              <w:spacing w:after="60"/>
              <w:rPr>
                <w:rFonts w:ascii="Times New Roman" w:eastAsia="Times New Roman" w:hAnsi="Times New Roman" w:cs="Times New Roman"/>
                <w:b/>
                <w:bCs/>
              </w:rPr>
            </w:pPr>
            <w:r w:rsidRPr="0DEA5235">
              <w:rPr>
                <w:rFonts w:ascii="Times New Roman" w:eastAsia="Times New Roman" w:hAnsi="Times New Roman" w:cs="Times New Roman"/>
                <w:b/>
                <w:bCs/>
              </w:rPr>
              <w:t xml:space="preserve">   </w:t>
            </w:r>
          </w:p>
        </w:tc>
      </w:tr>
      <w:tr w:rsidR="00A9085A" w14:paraId="34AE0C3C" w14:textId="77777777">
        <w:trPr>
          <w:gridBefore w:val="1"/>
          <w:wBefore w:w="172" w:type="dxa"/>
          <w:trHeight w:val="322"/>
        </w:trPr>
        <w:tc>
          <w:tcPr>
            <w:tcW w:w="9361" w:type="dxa"/>
            <w:gridSpan w:val="2"/>
          </w:tcPr>
          <w:p w14:paraId="59D0A746" w14:textId="77777777" w:rsidR="004F01B0" w:rsidRDefault="004F01B0"/>
        </w:tc>
      </w:tr>
    </w:tbl>
    <w:p w14:paraId="1418318A" w14:textId="77777777" w:rsidR="004F01B0" w:rsidRDefault="004F01B0" w:rsidP="004F01B0">
      <w:pPr>
        <w:spacing w:after="18"/>
        <w:rPr>
          <w:rFonts w:ascii="Times New Roman" w:eastAsia="Times New Roman" w:hAnsi="Times New Roman" w:cs="Times New Roman"/>
          <w:b/>
          <w:bCs/>
        </w:rPr>
      </w:pPr>
      <w:r w:rsidRPr="0DEA5235">
        <w:rPr>
          <w:rFonts w:ascii="Times New Roman" w:eastAsia="Times New Roman" w:hAnsi="Times New Roman" w:cs="Times New Roman"/>
          <w:b/>
          <w:bCs/>
        </w:rPr>
        <w:t xml:space="preserve"> </w:t>
      </w:r>
      <w:r w:rsidRPr="0DEA5235">
        <w:rPr>
          <w:rFonts w:ascii="Times New Roman" w:eastAsia="Times New Roman" w:hAnsi="Times New Roman" w:cs="Times New Roman"/>
        </w:rPr>
        <w:t>*If you have any questions, please consult</w:t>
      </w:r>
      <w:r>
        <w:rPr>
          <w:rFonts w:ascii="Times New Roman" w:eastAsia="Times New Roman" w:hAnsi="Times New Roman" w:cs="Times New Roman"/>
        </w:rPr>
        <w:t xml:space="preserve"> </w:t>
      </w:r>
      <w:r w:rsidRPr="0DEA5235">
        <w:rPr>
          <w:rFonts w:ascii="Times New Roman" w:eastAsia="Times New Roman" w:hAnsi="Times New Roman" w:cs="Times New Roman"/>
        </w:rPr>
        <w:t>the department’s Guidance Notes for Coursework.</w:t>
      </w:r>
    </w:p>
    <w:p w14:paraId="7F314981" w14:textId="77777777" w:rsidR="004F01B0" w:rsidRDefault="004F01B0" w:rsidP="004F01B0">
      <w:pPr>
        <w:spacing w:after="2"/>
        <w:rPr>
          <w:rFonts w:ascii="Times New Roman" w:eastAsia="Times New Roman" w:hAnsi="Times New Roman" w:cs="Times New Roman"/>
          <w:b/>
          <w:bCs/>
        </w:rPr>
      </w:pPr>
      <w:r w:rsidRPr="0DEA5235">
        <w:rPr>
          <w:rFonts w:ascii="Times New Roman" w:eastAsia="Times New Roman" w:hAnsi="Times New Roman" w:cs="Times New Roman"/>
          <w:b/>
          <w:bCs/>
        </w:rPr>
        <w:t xml:space="preserve">MARKER’S COMMENTS: </w:t>
      </w:r>
    </w:p>
    <w:p w14:paraId="20DDD9EB" w14:textId="77777777" w:rsidR="004F01B0" w:rsidRDefault="004F01B0" w:rsidP="004F01B0">
      <w:pPr>
        <w:spacing w:after="0"/>
        <w:rPr>
          <w:rFonts w:ascii="Times New Roman" w:eastAsia="Times New Roman" w:hAnsi="Times New Roman" w:cs="Times New Roman"/>
        </w:rPr>
      </w:pPr>
      <w:r w:rsidRPr="0DEA5235">
        <w:rPr>
          <w:rFonts w:ascii="Times New Roman" w:eastAsia="Times New Roman" w:hAnsi="Times New Roman" w:cs="Times New Roman"/>
        </w:rPr>
        <w:t xml:space="preserve"> </w:t>
      </w:r>
    </w:p>
    <w:p w14:paraId="79FDD02E" w14:textId="77777777" w:rsidR="004F01B0" w:rsidRDefault="004F01B0" w:rsidP="004F01B0">
      <w:pPr>
        <w:spacing w:after="0"/>
        <w:rPr>
          <w:rFonts w:ascii="Times New Roman" w:eastAsia="Times New Roman" w:hAnsi="Times New Roman" w:cs="Times New Roman"/>
        </w:rPr>
      </w:pPr>
      <w:r w:rsidRPr="0DEA5235">
        <w:rPr>
          <w:rFonts w:ascii="Times New Roman" w:eastAsia="Times New Roman" w:hAnsi="Times New Roman" w:cs="Times New Roman"/>
        </w:rPr>
        <w:t xml:space="preserve"> </w:t>
      </w:r>
    </w:p>
    <w:p w14:paraId="19285D50" w14:textId="77777777" w:rsidR="004F01B0" w:rsidRDefault="004F01B0" w:rsidP="004F01B0">
      <w:pPr>
        <w:spacing w:after="213"/>
        <w:rPr>
          <w:rFonts w:ascii="Times New Roman" w:eastAsia="Times New Roman" w:hAnsi="Times New Roman" w:cs="Times New Roman"/>
        </w:rPr>
      </w:pPr>
      <w:r w:rsidRPr="0DEA5235">
        <w:rPr>
          <w:rFonts w:ascii="Times New Roman" w:eastAsia="Times New Roman" w:hAnsi="Times New Roman" w:cs="Times New Roman"/>
        </w:rPr>
        <w:t xml:space="preserve"> </w:t>
      </w:r>
    </w:p>
    <w:p w14:paraId="3C908F6B" w14:textId="77777777" w:rsidR="004F01B0" w:rsidRPr="00CC3FDE" w:rsidRDefault="004F01B0" w:rsidP="004F01B0">
      <w:pPr>
        <w:spacing w:after="21"/>
        <w:rPr>
          <w:rFonts w:ascii="Times New Roman" w:eastAsia="Times New Roman" w:hAnsi="Times New Roman" w:cs="Times New Roman"/>
          <w:b/>
          <w:bCs/>
        </w:rPr>
      </w:pPr>
      <w:r w:rsidRPr="0DEA5235">
        <w:rPr>
          <w:rFonts w:ascii="Times New Roman" w:eastAsia="Times New Roman" w:hAnsi="Times New Roman" w:cs="Times New Roman"/>
          <w:b/>
          <w:bCs/>
        </w:rPr>
        <w:t xml:space="preserve"> </w:t>
      </w:r>
    </w:p>
    <w:p w14:paraId="194D668F" w14:textId="77777777" w:rsidR="0054084E" w:rsidRDefault="0054084E" w:rsidP="004F01B0">
      <w:pPr>
        <w:spacing w:line="276" w:lineRule="auto"/>
        <w:jc w:val="center"/>
        <w:rPr>
          <w:rFonts w:ascii="Times New Roman" w:eastAsia="Times New Roman" w:hAnsi="Times New Roman" w:cs="Times New Roman"/>
          <w:color w:val="000000" w:themeColor="text1"/>
          <w:lang w:val="en-MY"/>
        </w:rPr>
      </w:pPr>
    </w:p>
    <w:p w14:paraId="272B0FDA" w14:textId="058B7CDB" w:rsidR="0054084E" w:rsidRDefault="0054084E" w:rsidP="004F01B0">
      <w:pPr>
        <w:spacing w:line="276" w:lineRule="auto"/>
        <w:jc w:val="center"/>
        <w:rPr>
          <w:rFonts w:ascii="Times New Roman" w:eastAsia="Times New Roman" w:hAnsi="Times New Roman" w:cs="Times New Roman"/>
          <w:color w:val="000000" w:themeColor="text1"/>
          <w:lang w:val="en-MY"/>
        </w:rPr>
      </w:pPr>
    </w:p>
    <w:p w14:paraId="092FF1CD" w14:textId="77777777" w:rsidR="0054084E" w:rsidRPr="00B05740" w:rsidRDefault="0054084E" w:rsidP="00D90F86">
      <w:pPr>
        <w:tabs>
          <w:tab w:val="num" w:pos="720"/>
        </w:tabs>
      </w:pPr>
    </w:p>
    <w:p w14:paraId="685DB1C1" w14:textId="77777777" w:rsidR="006B7C78" w:rsidRDefault="006B7C78" w:rsidP="00D90F86">
      <w:pPr>
        <w:tabs>
          <w:tab w:val="num" w:pos="720"/>
        </w:tabs>
      </w:pPr>
    </w:p>
    <w:p w14:paraId="35CBC882" w14:textId="77777777" w:rsidR="004A4B40" w:rsidRPr="004A4B40" w:rsidRDefault="004A4B40" w:rsidP="004A4B40">
      <w:bookmarkStart w:id="0" w:name="_Toc180929080"/>
    </w:p>
    <w:p w14:paraId="2ECDE321" w14:textId="77777777" w:rsidR="00467CA1" w:rsidRDefault="00467CA1" w:rsidP="004A4B40"/>
    <w:sdt>
      <w:sdtPr>
        <w:rPr>
          <w:rFonts w:asciiTheme="minorHAnsi" w:eastAsiaTheme="minorEastAsia" w:hAnsiTheme="minorHAnsi" w:cs="Times New Roman"/>
          <w:b w:val="0"/>
          <w:bCs w:val="0"/>
          <w:color w:val="auto"/>
          <w:sz w:val="22"/>
          <w:szCs w:val="22"/>
          <w:lang w:val="en-GB"/>
        </w:rPr>
        <w:id w:val="-1727141520"/>
        <w:docPartObj>
          <w:docPartGallery w:val="Table of Contents"/>
          <w:docPartUnique/>
        </w:docPartObj>
      </w:sdtPr>
      <w:sdtEndPr/>
      <w:sdtContent>
        <w:p w14:paraId="0CEA4977" w14:textId="77777777" w:rsidR="00941115" w:rsidRDefault="00941115">
          <w:pPr>
            <w:pStyle w:val="TOCHeading"/>
            <w:rPr>
              <w:rFonts w:asciiTheme="minorHAnsi" w:eastAsiaTheme="minorEastAsia" w:hAnsiTheme="minorHAnsi" w:cs="Times New Roman"/>
              <w:b w:val="0"/>
              <w:bCs w:val="0"/>
              <w:color w:val="auto"/>
              <w:sz w:val="22"/>
              <w:szCs w:val="22"/>
              <w:lang w:val="en-GB"/>
            </w:rPr>
          </w:pPr>
        </w:p>
        <w:p w14:paraId="25FC38C1" w14:textId="7CBD8027" w:rsidR="00464A0F" w:rsidRPr="006702D1" w:rsidRDefault="00464A0F">
          <w:pPr>
            <w:pStyle w:val="TOCHeading"/>
            <w:rPr>
              <w:rFonts w:cs="Times New Roman"/>
            </w:rPr>
          </w:pPr>
          <w:r w:rsidRPr="006702D1">
            <w:rPr>
              <w:rFonts w:cs="Times New Roman"/>
            </w:rPr>
            <w:t>Table of Contents</w:t>
          </w:r>
        </w:p>
        <w:p w14:paraId="69BDD5A6" w14:textId="2B1E7168" w:rsidR="0071477F" w:rsidRDefault="00464A0F">
          <w:pPr>
            <w:pStyle w:val="TOC1"/>
            <w:tabs>
              <w:tab w:val="right" w:leader="dot" w:pos="9016"/>
            </w:tabs>
            <w:rPr>
              <w:rFonts w:cstheme="minorBidi"/>
              <w:b w:val="0"/>
              <w:bCs w:val="0"/>
              <w:i w:val="0"/>
              <w:iCs w:val="0"/>
              <w:noProof/>
              <w:kern w:val="2"/>
              <w:lang w:eastAsia="en-GB"/>
              <w14:ligatures w14:val="standardContextual"/>
            </w:rPr>
          </w:pPr>
          <w:r w:rsidRPr="006702D1">
            <w:rPr>
              <w:rFonts w:ascii="Times New Roman" w:hAnsi="Times New Roman" w:cs="Times New Roman"/>
              <w:b w:val="0"/>
              <w:bCs w:val="0"/>
            </w:rPr>
            <w:fldChar w:fldCharType="begin"/>
          </w:r>
          <w:r w:rsidRPr="006702D1">
            <w:rPr>
              <w:rFonts w:ascii="Times New Roman" w:hAnsi="Times New Roman" w:cs="Times New Roman"/>
            </w:rPr>
            <w:instrText xml:space="preserve"> TOC \o "1-3" \h \z \u </w:instrText>
          </w:r>
          <w:r w:rsidRPr="006702D1">
            <w:rPr>
              <w:rFonts w:ascii="Times New Roman" w:hAnsi="Times New Roman" w:cs="Times New Roman"/>
              <w:b w:val="0"/>
              <w:bCs w:val="0"/>
            </w:rPr>
            <w:fldChar w:fldCharType="separate"/>
          </w:r>
          <w:hyperlink w:anchor="_Toc181171114" w:history="1">
            <w:r w:rsidR="0071477F" w:rsidRPr="00974F85">
              <w:rPr>
                <w:rStyle w:val="Hyperlink"/>
                <w:rFonts w:cs="Times New Roman"/>
                <w:noProof/>
              </w:rPr>
              <w:t>Introduction and Project Overview</w:t>
            </w:r>
            <w:r w:rsidR="0071477F">
              <w:rPr>
                <w:noProof/>
                <w:webHidden/>
              </w:rPr>
              <w:tab/>
            </w:r>
            <w:r w:rsidR="0071477F">
              <w:rPr>
                <w:noProof/>
                <w:webHidden/>
              </w:rPr>
              <w:fldChar w:fldCharType="begin"/>
            </w:r>
            <w:r w:rsidR="0071477F">
              <w:rPr>
                <w:noProof/>
                <w:webHidden/>
              </w:rPr>
              <w:instrText xml:space="preserve"> PAGEREF _Toc181171114 \h </w:instrText>
            </w:r>
            <w:r w:rsidR="0071477F">
              <w:rPr>
                <w:noProof/>
                <w:webHidden/>
              </w:rPr>
            </w:r>
            <w:r w:rsidR="0071477F">
              <w:rPr>
                <w:noProof/>
                <w:webHidden/>
              </w:rPr>
              <w:fldChar w:fldCharType="separate"/>
            </w:r>
            <w:r w:rsidR="0071477F">
              <w:rPr>
                <w:noProof/>
                <w:webHidden/>
              </w:rPr>
              <w:t>3</w:t>
            </w:r>
            <w:r w:rsidR="0071477F">
              <w:rPr>
                <w:noProof/>
                <w:webHidden/>
              </w:rPr>
              <w:fldChar w:fldCharType="end"/>
            </w:r>
          </w:hyperlink>
        </w:p>
        <w:p w14:paraId="32BA38E4" w14:textId="5EE964AD"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15" w:history="1">
            <w:r w:rsidRPr="00974F85">
              <w:rPr>
                <w:rStyle w:val="Hyperlink"/>
                <w:rFonts w:cs="Times New Roman"/>
                <w:noProof/>
              </w:rPr>
              <w:t>Project Background and Design Data</w:t>
            </w:r>
            <w:r>
              <w:rPr>
                <w:noProof/>
                <w:webHidden/>
              </w:rPr>
              <w:tab/>
            </w:r>
            <w:r>
              <w:rPr>
                <w:noProof/>
                <w:webHidden/>
              </w:rPr>
              <w:fldChar w:fldCharType="begin"/>
            </w:r>
            <w:r>
              <w:rPr>
                <w:noProof/>
                <w:webHidden/>
              </w:rPr>
              <w:instrText xml:space="preserve"> PAGEREF _Toc181171115 \h </w:instrText>
            </w:r>
            <w:r>
              <w:rPr>
                <w:noProof/>
                <w:webHidden/>
              </w:rPr>
            </w:r>
            <w:r>
              <w:rPr>
                <w:noProof/>
                <w:webHidden/>
              </w:rPr>
              <w:fldChar w:fldCharType="separate"/>
            </w:r>
            <w:r>
              <w:rPr>
                <w:noProof/>
                <w:webHidden/>
              </w:rPr>
              <w:t>3</w:t>
            </w:r>
            <w:r>
              <w:rPr>
                <w:noProof/>
                <w:webHidden/>
              </w:rPr>
              <w:fldChar w:fldCharType="end"/>
            </w:r>
          </w:hyperlink>
        </w:p>
        <w:p w14:paraId="2D2558C6" w14:textId="7230EFDC"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16" w:history="1">
            <w:r w:rsidRPr="00974F85">
              <w:rPr>
                <w:rStyle w:val="Hyperlink"/>
                <w:rFonts w:cs="Times New Roman"/>
                <w:noProof/>
              </w:rPr>
              <w:t>Design statement and objectives</w:t>
            </w:r>
            <w:r>
              <w:rPr>
                <w:noProof/>
                <w:webHidden/>
              </w:rPr>
              <w:tab/>
            </w:r>
            <w:r>
              <w:rPr>
                <w:noProof/>
                <w:webHidden/>
              </w:rPr>
              <w:fldChar w:fldCharType="begin"/>
            </w:r>
            <w:r>
              <w:rPr>
                <w:noProof/>
                <w:webHidden/>
              </w:rPr>
              <w:instrText xml:space="preserve"> PAGEREF _Toc181171116 \h </w:instrText>
            </w:r>
            <w:r>
              <w:rPr>
                <w:noProof/>
                <w:webHidden/>
              </w:rPr>
            </w:r>
            <w:r>
              <w:rPr>
                <w:noProof/>
                <w:webHidden/>
              </w:rPr>
              <w:fldChar w:fldCharType="separate"/>
            </w:r>
            <w:r>
              <w:rPr>
                <w:noProof/>
                <w:webHidden/>
              </w:rPr>
              <w:t>3</w:t>
            </w:r>
            <w:r>
              <w:rPr>
                <w:noProof/>
                <w:webHidden/>
              </w:rPr>
              <w:fldChar w:fldCharType="end"/>
            </w:r>
          </w:hyperlink>
        </w:p>
        <w:p w14:paraId="0CCB6485" w14:textId="5F5F1DCE"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17" w:history="1">
            <w:r w:rsidRPr="00974F85">
              <w:rPr>
                <w:rStyle w:val="Hyperlink"/>
                <w:rFonts w:cs="Times New Roman"/>
                <w:noProof/>
              </w:rPr>
              <w:t>Project goals and key design requirements</w:t>
            </w:r>
            <w:r>
              <w:rPr>
                <w:noProof/>
                <w:webHidden/>
              </w:rPr>
              <w:tab/>
            </w:r>
            <w:r>
              <w:rPr>
                <w:noProof/>
                <w:webHidden/>
              </w:rPr>
              <w:fldChar w:fldCharType="begin"/>
            </w:r>
            <w:r>
              <w:rPr>
                <w:noProof/>
                <w:webHidden/>
              </w:rPr>
              <w:instrText xml:space="preserve"> PAGEREF _Toc181171117 \h </w:instrText>
            </w:r>
            <w:r>
              <w:rPr>
                <w:noProof/>
                <w:webHidden/>
              </w:rPr>
            </w:r>
            <w:r>
              <w:rPr>
                <w:noProof/>
                <w:webHidden/>
              </w:rPr>
              <w:fldChar w:fldCharType="separate"/>
            </w:r>
            <w:r>
              <w:rPr>
                <w:noProof/>
                <w:webHidden/>
              </w:rPr>
              <w:t>3</w:t>
            </w:r>
            <w:r>
              <w:rPr>
                <w:noProof/>
                <w:webHidden/>
              </w:rPr>
              <w:fldChar w:fldCharType="end"/>
            </w:r>
          </w:hyperlink>
        </w:p>
        <w:p w14:paraId="71DC0BD1" w14:textId="14A9AA62"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18" w:history="1">
            <w:r w:rsidRPr="00974F85">
              <w:rPr>
                <w:rStyle w:val="Hyperlink"/>
                <w:rFonts w:cs="Times New Roman"/>
                <w:noProof/>
              </w:rPr>
              <w:t>Standards and Codes</w:t>
            </w:r>
            <w:r>
              <w:rPr>
                <w:noProof/>
                <w:webHidden/>
              </w:rPr>
              <w:tab/>
            </w:r>
            <w:r>
              <w:rPr>
                <w:noProof/>
                <w:webHidden/>
              </w:rPr>
              <w:fldChar w:fldCharType="begin"/>
            </w:r>
            <w:r>
              <w:rPr>
                <w:noProof/>
                <w:webHidden/>
              </w:rPr>
              <w:instrText xml:space="preserve"> PAGEREF _Toc181171118 \h </w:instrText>
            </w:r>
            <w:r>
              <w:rPr>
                <w:noProof/>
                <w:webHidden/>
              </w:rPr>
            </w:r>
            <w:r>
              <w:rPr>
                <w:noProof/>
                <w:webHidden/>
              </w:rPr>
              <w:fldChar w:fldCharType="separate"/>
            </w:r>
            <w:r>
              <w:rPr>
                <w:noProof/>
                <w:webHidden/>
              </w:rPr>
              <w:t>4</w:t>
            </w:r>
            <w:r>
              <w:rPr>
                <w:noProof/>
                <w:webHidden/>
              </w:rPr>
              <w:fldChar w:fldCharType="end"/>
            </w:r>
          </w:hyperlink>
        </w:p>
        <w:p w14:paraId="21BE5866" w14:textId="3C7452D0"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19" w:history="1">
            <w:r w:rsidRPr="00974F85">
              <w:rPr>
                <w:rStyle w:val="Hyperlink"/>
                <w:noProof/>
              </w:rPr>
              <w:t>Carbon Calculation</w:t>
            </w:r>
            <w:r>
              <w:rPr>
                <w:noProof/>
                <w:webHidden/>
              </w:rPr>
              <w:tab/>
            </w:r>
            <w:r>
              <w:rPr>
                <w:noProof/>
                <w:webHidden/>
              </w:rPr>
              <w:fldChar w:fldCharType="begin"/>
            </w:r>
            <w:r>
              <w:rPr>
                <w:noProof/>
                <w:webHidden/>
              </w:rPr>
              <w:instrText xml:space="preserve"> PAGEREF _Toc181171119 \h </w:instrText>
            </w:r>
            <w:r>
              <w:rPr>
                <w:noProof/>
                <w:webHidden/>
              </w:rPr>
            </w:r>
            <w:r>
              <w:rPr>
                <w:noProof/>
                <w:webHidden/>
              </w:rPr>
              <w:fldChar w:fldCharType="separate"/>
            </w:r>
            <w:r>
              <w:rPr>
                <w:noProof/>
                <w:webHidden/>
              </w:rPr>
              <w:t>4</w:t>
            </w:r>
            <w:r>
              <w:rPr>
                <w:noProof/>
                <w:webHidden/>
              </w:rPr>
              <w:fldChar w:fldCharType="end"/>
            </w:r>
          </w:hyperlink>
        </w:p>
        <w:p w14:paraId="1E52041E" w14:textId="298ECCDE"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20" w:history="1">
            <w:r w:rsidRPr="00974F85">
              <w:rPr>
                <w:rStyle w:val="Hyperlink"/>
                <w:noProof/>
              </w:rPr>
              <w:t>Cost Calculation</w:t>
            </w:r>
            <w:r>
              <w:rPr>
                <w:noProof/>
                <w:webHidden/>
              </w:rPr>
              <w:tab/>
            </w:r>
            <w:r>
              <w:rPr>
                <w:noProof/>
                <w:webHidden/>
              </w:rPr>
              <w:fldChar w:fldCharType="begin"/>
            </w:r>
            <w:r>
              <w:rPr>
                <w:noProof/>
                <w:webHidden/>
              </w:rPr>
              <w:instrText xml:space="preserve"> PAGEREF _Toc181171120 \h </w:instrText>
            </w:r>
            <w:r>
              <w:rPr>
                <w:noProof/>
                <w:webHidden/>
              </w:rPr>
            </w:r>
            <w:r>
              <w:rPr>
                <w:noProof/>
                <w:webHidden/>
              </w:rPr>
              <w:fldChar w:fldCharType="separate"/>
            </w:r>
            <w:r>
              <w:rPr>
                <w:noProof/>
                <w:webHidden/>
              </w:rPr>
              <w:t>4</w:t>
            </w:r>
            <w:r>
              <w:rPr>
                <w:noProof/>
                <w:webHidden/>
              </w:rPr>
              <w:fldChar w:fldCharType="end"/>
            </w:r>
          </w:hyperlink>
        </w:p>
        <w:p w14:paraId="4B74BC2E" w14:textId="40233E96"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21" w:history="1">
            <w:r w:rsidRPr="00974F85">
              <w:rPr>
                <w:rStyle w:val="Hyperlink"/>
                <w:noProof/>
              </w:rPr>
              <w:t>Construction timeline</w:t>
            </w:r>
            <w:r>
              <w:rPr>
                <w:noProof/>
                <w:webHidden/>
              </w:rPr>
              <w:tab/>
            </w:r>
            <w:r>
              <w:rPr>
                <w:noProof/>
                <w:webHidden/>
              </w:rPr>
              <w:fldChar w:fldCharType="begin"/>
            </w:r>
            <w:r>
              <w:rPr>
                <w:noProof/>
                <w:webHidden/>
              </w:rPr>
              <w:instrText xml:space="preserve"> PAGEREF _Toc181171121 \h </w:instrText>
            </w:r>
            <w:r>
              <w:rPr>
                <w:noProof/>
                <w:webHidden/>
              </w:rPr>
            </w:r>
            <w:r>
              <w:rPr>
                <w:noProof/>
                <w:webHidden/>
              </w:rPr>
              <w:fldChar w:fldCharType="separate"/>
            </w:r>
            <w:r>
              <w:rPr>
                <w:noProof/>
                <w:webHidden/>
              </w:rPr>
              <w:t>4</w:t>
            </w:r>
            <w:r>
              <w:rPr>
                <w:noProof/>
                <w:webHidden/>
              </w:rPr>
              <w:fldChar w:fldCharType="end"/>
            </w:r>
          </w:hyperlink>
        </w:p>
        <w:p w14:paraId="5863FCE9" w14:textId="33086477"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22" w:history="1">
            <w:r w:rsidRPr="00974F85">
              <w:rPr>
                <w:rStyle w:val="Hyperlink"/>
                <w:rFonts w:cs="Times New Roman"/>
                <w:noProof/>
              </w:rPr>
              <w:t>Structural analysis framework</w:t>
            </w:r>
            <w:r>
              <w:rPr>
                <w:noProof/>
                <w:webHidden/>
              </w:rPr>
              <w:tab/>
            </w:r>
            <w:r>
              <w:rPr>
                <w:noProof/>
                <w:webHidden/>
              </w:rPr>
              <w:fldChar w:fldCharType="begin"/>
            </w:r>
            <w:r>
              <w:rPr>
                <w:noProof/>
                <w:webHidden/>
              </w:rPr>
              <w:instrText xml:space="preserve"> PAGEREF _Toc181171122 \h </w:instrText>
            </w:r>
            <w:r>
              <w:rPr>
                <w:noProof/>
                <w:webHidden/>
              </w:rPr>
            </w:r>
            <w:r>
              <w:rPr>
                <w:noProof/>
                <w:webHidden/>
              </w:rPr>
              <w:fldChar w:fldCharType="separate"/>
            </w:r>
            <w:r>
              <w:rPr>
                <w:noProof/>
                <w:webHidden/>
              </w:rPr>
              <w:t>4</w:t>
            </w:r>
            <w:r>
              <w:rPr>
                <w:noProof/>
                <w:webHidden/>
              </w:rPr>
              <w:fldChar w:fldCharType="end"/>
            </w:r>
          </w:hyperlink>
        </w:p>
        <w:p w14:paraId="0EEA6C6F" w14:textId="63E5E42A"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23" w:history="1">
            <w:r w:rsidRPr="00974F85">
              <w:rPr>
                <w:rStyle w:val="Hyperlink"/>
                <w:rFonts w:cs="Times New Roman"/>
                <w:noProof/>
              </w:rPr>
              <w:t>Assumptions for structural analysis</w:t>
            </w:r>
            <w:r>
              <w:rPr>
                <w:noProof/>
                <w:webHidden/>
              </w:rPr>
              <w:tab/>
            </w:r>
            <w:r>
              <w:rPr>
                <w:noProof/>
                <w:webHidden/>
              </w:rPr>
              <w:fldChar w:fldCharType="begin"/>
            </w:r>
            <w:r>
              <w:rPr>
                <w:noProof/>
                <w:webHidden/>
              </w:rPr>
              <w:instrText xml:space="preserve"> PAGEREF _Toc181171123 \h </w:instrText>
            </w:r>
            <w:r>
              <w:rPr>
                <w:noProof/>
                <w:webHidden/>
              </w:rPr>
            </w:r>
            <w:r>
              <w:rPr>
                <w:noProof/>
                <w:webHidden/>
              </w:rPr>
              <w:fldChar w:fldCharType="separate"/>
            </w:r>
            <w:r>
              <w:rPr>
                <w:noProof/>
                <w:webHidden/>
              </w:rPr>
              <w:t>4</w:t>
            </w:r>
            <w:r>
              <w:rPr>
                <w:noProof/>
                <w:webHidden/>
              </w:rPr>
              <w:fldChar w:fldCharType="end"/>
            </w:r>
          </w:hyperlink>
        </w:p>
        <w:p w14:paraId="524EA67B" w14:textId="1F39CE53" w:rsidR="0071477F" w:rsidRDefault="0071477F">
          <w:pPr>
            <w:pStyle w:val="TOC3"/>
            <w:tabs>
              <w:tab w:val="right" w:leader="dot" w:pos="9016"/>
            </w:tabs>
            <w:rPr>
              <w:rFonts w:cstheme="minorBidi"/>
              <w:noProof/>
              <w:kern w:val="2"/>
              <w:sz w:val="24"/>
              <w:szCs w:val="24"/>
              <w:lang w:eastAsia="en-GB"/>
              <w14:ligatures w14:val="standardContextual"/>
            </w:rPr>
          </w:pPr>
          <w:hyperlink w:anchor="_Toc181171124" w:history="1">
            <w:r w:rsidRPr="00974F85">
              <w:rPr>
                <w:rStyle w:val="Hyperlink"/>
                <w:rFonts w:ascii="Times New Roman" w:hAnsi="Times New Roman" w:cs="Times New Roman"/>
                <w:noProof/>
              </w:rPr>
              <w:t>Loading considerations</w:t>
            </w:r>
            <w:r>
              <w:rPr>
                <w:noProof/>
                <w:webHidden/>
              </w:rPr>
              <w:tab/>
            </w:r>
            <w:r>
              <w:rPr>
                <w:noProof/>
                <w:webHidden/>
              </w:rPr>
              <w:fldChar w:fldCharType="begin"/>
            </w:r>
            <w:r>
              <w:rPr>
                <w:noProof/>
                <w:webHidden/>
              </w:rPr>
              <w:instrText xml:space="preserve"> PAGEREF _Toc181171124 \h </w:instrText>
            </w:r>
            <w:r>
              <w:rPr>
                <w:noProof/>
                <w:webHidden/>
              </w:rPr>
            </w:r>
            <w:r>
              <w:rPr>
                <w:noProof/>
                <w:webHidden/>
              </w:rPr>
              <w:fldChar w:fldCharType="separate"/>
            </w:r>
            <w:r>
              <w:rPr>
                <w:noProof/>
                <w:webHidden/>
              </w:rPr>
              <w:t>4</w:t>
            </w:r>
            <w:r>
              <w:rPr>
                <w:noProof/>
                <w:webHidden/>
              </w:rPr>
              <w:fldChar w:fldCharType="end"/>
            </w:r>
          </w:hyperlink>
        </w:p>
        <w:p w14:paraId="2E559374" w14:textId="67239B4D" w:rsidR="0071477F" w:rsidRDefault="0071477F">
          <w:pPr>
            <w:pStyle w:val="TOC3"/>
            <w:tabs>
              <w:tab w:val="right" w:leader="dot" w:pos="9016"/>
            </w:tabs>
            <w:rPr>
              <w:rFonts w:cstheme="minorBidi"/>
              <w:noProof/>
              <w:kern w:val="2"/>
              <w:sz w:val="24"/>
              <w:szCs w:val="24"/>
              <w:lang w:eastAsia="en-GB"/>
              <w14:ligatures w14:val="standardContextual"/>
            </w:rPr>
          </w:pPr>
          <w:hyperlink w:anchor="_Toc181171125" w:history="1">
            <w:r w:rsidRPr="00974F85">
              <w:rPr>
                <w:rStyle w:val="Hyperlink"/>
                <w:rFonts w:ascii="Times New Roman" w:hAnsi="Times New Roman" w:cs="Times New Roman"/>
                <w:noProof/>
              </w:rPr>
              <w:t>Structural analysis</w:t>
            </w:r>
            <w:r>
              <w:rPr>
                <w:noProof/>
                <w:webHidden/>
              </w:rPr>
              <w:tab/>
            </w:r>
            <w:r>
              <w:rPr>
                <w:noProof/>
                <w:webHidden/>
              </w:rPr>
              <w:fldChar w:fldCharType="begin"/>
            </w:r>
            <w:r>
              <w:rPr>
                <w:noProof/>
                <w:webHidden/>
              </w:rPr>
              <w:instrText xml:space="preserve"> PAGEREF _Toc181171125 \h </w:instrText>
            </w:r>
            <w:r>
              <w:rPr>
                <w:noProof/>
                <w:webHidden/>
              </w:rPr>
            </w:r>
            <w:r>
              <w:rPr>
                <w:noProof/>
                <w:webHidden/>
              </w:rPr>
              <w:fldChar w:fldCharType="separate"/>
            </w:r>
            <w:r>
              <w:rPr>
                <w:noProof/>
                <w:webHidden/>
              </w:rPr>
              <w:t>5</w:t>
            </w:r>
            <w:r>
              <w:rPr>
                <w:noProof/>
                <w:webHidden/>
              </w:rPr>
              <w:fldChar w:fldCharType="end"/>
            </w:r>
          </w:hyperlink>
        </w:p>
        <w:p w14:paraId="240689A8" w14:textId="31685F3A"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26" w:history="1">
            <w:r w:rsidRPr="00974F85">
              <w:rPr>
                <w:rStyle w:val="Hyperlink"/>
                <w:rFonts w:cs="Times New Roman"/>
                <w:noProof/>
              </w:rPr>
              <w:t>Materials Selection</w:t>
            </w:r>
            <w:r>
              <w:rPr>
                <w:noProof/>
                <w:webHidden/>
              </w:rPr>
              <w:tab/>
            </w:r>
            <w:r>
              <w:rPr>
                <w:noProof/>
                <w:webHidden/>
              </w:rPr>
              <w:fldChar w:fldCharType="begin"/>
            </w:r>
            <w:r>
              <w:rPr>
                <w:noProof/>
                <w:webHidden/>
              </w:rPr>
              <w:instrText xml:space="preserve"> PAGEREF _Toc181171126 \h </w:instrText>
            </w:r>
            <w:r>
              <w:rPr>
                <w:noProof/>
                <w:webHidden/>
              </w:rPr>
            </w:r>
            <w:r>
              <w:rPr>
                <w:noProof/>
                <w:webHidden/>
              </w:rPr>
              <w:fldChar w:fldCharType="separate"/>
            </w:r>
            <w:r>
              <w:rPr>
                <w:noProof/>
                <w:webHidden/>
              </w:rPr>
              <w:t>5</w:t>
            </w:r>
            <w:r>
              <w:rPr>
                <w:noProof/>
                <w:webHidden/>
              </w:rPr>
              <w:fldChar w:fldCharType="end"/>
            </w:r>
          </w:hyperlink>
        </w:p>
        <w:p w14:paraId="29DBB492" w14:textId="5D308BCF"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27" w:history="1">
            <w:r w:rsidRPr="00974F85">
              <w:rPr>
                <w:rStyle w:val="Hyperlink"/>
                <w:rFonts w:cs="Times New Roman"/>
                <w:noProof/>
              </w:rPr>
              <w:t>Materials Used in Design</w:t>
            </w:r>
            <w:r>
              <w:rPr>
                <w:noProof/>
                <w:webHidden/>
              </w:rPr>
              <w:tab/>
            </w:r>
            <w:r>
              <w:rPr>
                <w:noProof/>
                <w:webHidden/>
              </w:rPr>
              <w:fldChar w:fldCharType="begin"/>
            </w:r>
            <w:r>
              <w:rPr>
                <w:noProof/>
                <w:webHidden/>
              </w:rPr>
              <w:instrText xml:space="preserve"> PAGEREF _Toc181171127 \h </w:instrText>
            </w:r>
            <w:r>
              <w:rPr>
                <w:noProof/>
                <w:webHidden/>
              </w:rPr>
            </w:r>
            <w:r>
              <w:rPr>
                <w:noProof/>
                <w:webHidden/>
              </w:rPr>
              <w:fldChar w:fldCharType="separate"/>
            </w:r>
            <w:r>
              <w:rPr>
                <w:noProof/>
                <w:webHidden/>
              </w:rPr>
              <w:t>5</w:t>
            </w:r>
            <w:r>
              <w:rPr>
                <w:noProof/>
                <w:webHidden/>
              </w:rPr>
              <w:fldChar w:fldCharType="end"/>
            </w:r>
          </w:hyperlink>
        </w:p>
        <w:p w14:paraId="6CAB03E7" w14:textId="1DEE7DB1"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28" w:history="1">
            <w:r w:rsidRPr="00974F85">
              <w:rPr>
                <w:rStyle w:val="Hyperlink"/>
                <w:rFonts w:cs="Times New Roman"/>
                <w:noProof/>
              </w:rPr>
              <w:t>General arrangement</w:t>
            </w:r>
            <w:r>
              <w:rPr>
                <w:noProof/>
                <w:webHidden/>
              </w:rPr>
              <w:tab/>
            </w:r>
            <w:r>
              <w:rPr>
                <w:noProof/>
                <w:webHidden/>
              </w:rPr>
              <w:fldChar w:fldCharType="begin"/>
            </w:r>
            <w:r>
              <w:rPr>
                <w:noProof/>
                <w:webHidden/>
              </w:rPr>
              <w:instrText xml:space="preserve"> PAGEREF _Toc181171128 \h </w:instrText>
            </w:r>
            <w:r>
              <w:rPr>
                <w:noProof/>
                <w:webHidden/>
              </w:rPr>
            </w:r>
            <w:r>
              <w:rPr>
                <w:noProof/>
                <w:webHidden/>
              </w:rPr>
              <w:fldChar w:fldCharType="separate"/>
            </w:r>
            <w:r>
              <w:rPr>
                <w:noProof/>
                <w:webHidden/>
              </w:rPr>
              <w:t>6</w:t>
            </w:r>
            <w:r>
              <w:rPr>
                <w:noProof/>
                <w:webHidden/>
              </w:rPr>
              <w:fldChar w:fldCharType="end"/>
            </w:r>
          </w:hyperlink>
        </w:p>
        <w:p w14:paraId="77C19DF7" w14:textId="64B835D6"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29" w:history="1">
            <w:r w:rsidRPr="00974F85">
              <w:rPr>
                <w:rStyle w:val="Hyperlink"/>
                <w:rFonts w:cs="Times New Roman"/>
                <w:noProof/>
              </w:rPr>
              <w:t>Overview of layout and structure</w:t>
            </w:r>
            <w:r>
              <w:rPr>
                <w:noProof/>
                <w:webHidden/>
              </w:rPr>
              <w:tab/>
            </w:r>
            <w:r>
              <w:rPr>
                <w:noProof/>
                <w:webHidden/>
              </w:rPr>
              <w:fldChar w:fldCharType="begin"/>
            </w:r>
            <w:r>
              <w:rPr>
                <w:noProof/>
                <w:webHidden/>
              </w:rPr>
              <w:instrText xml:space="preserve"> PAGEREF _Toc181171129 \h </w:instrText>
            </w:r>
            <w:r>
              <w:rPr>
                <w:noProof/>
                <w:webHidden/>
              </w:rPr>
            </w:r>
            <w:r>
              <w:rPr>
                <w:noProof/>
                <w:webHidden/>
              </w:rPr>
              <w:fldChar w:fldCharType="separate"/>
            </w:r>
            <w:r>
              <w:rPr>
                <w:noProof/>
                <w:webHidden/>
              </w:rPr>
              <w:t>6</w:t>
            </w:r>
            <w:r>
              <w:rPr>
                <w:noProof/>
                <w:webHidden/>
              </w:rPr>
              <w:fldChar w:fldCharType="end"/>
            </w:r>
          </w:hyperlink>
        </w:p>
        <w:p w14:paraId="59D5FFE5" w14:textId="20A1E86B"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30" w:history="1">
            <w:r w:rsidRPr="00974F85">
              <w:rPr>
                <w:rStyle w:val="Hyperlink"/>
                <w:rFonts w:cs="Times New Roman"/>
                <w:noProof/>
              </w:rPr>
              <w:t>Floor and Beam Design</w:t>
            </w:r>
            <w:r>
              <w:rPr>
                <w:noProof/>
                <w:webHidden/>
              </w:rPr>
              <w:tab/>
            </w:r>
            <w:r>
              <w:rPr>
                <w:noProof/>
                <w:webHidden/>
              </w:rPr>
              <w:fldChar w:fldCharType="begin"/>
            </w:r>
            <w:r>
              <w:rPr>
                <w:noProof/>
                <w:webHidden/>
              </w:rPr>
              <w:instrText xml:space="preserve"> PAGEREF _Toc181171130 \h </w:instrText>
            </w:r>
            <w:r>
              <w:rPr>
                <w:noProof/>
                <w:webHidden/>
              </w:rPr>
            </w:r>
            <w:r>
              <w:rPr>
                <w:noProof/>
                <w:webHidden/>
              </w:rPr>
              <w:fldChar w:fldCharType="separate"/>
            </w:r>
            <w:r>
              <w:rPr>
                <w:noProof/>
                <w:webHidden/>
              </w:rPr>
              <w:t>11</w:t>
            </w:r>
            <w:r>
              <w:rPr>
                <w:noProof/>
                <w:webHidden/>
              </w:rPr>
              <w:fldChar w:fldCharType="end"/>
            </w:r>
          </w:hyperlink>
        </w:p>
        <w:p w14:paraId="01C6D514" w14:textId="63F98673"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31" w:history="1">
            <w:r w:rsidRPr="00974F85">
              <w:rPr>
                <w:rStyle w:val="Hyperlink"/>
                <w:rFonts w:cs="Times New Roman"/>
                <w:noProof/>
              </w:rPr>
              <w:t>First-floor slab design</w:t>
            </w:r>
            <w:r>
              <w:rPr>
                <w:noProof/>
                <w:webHidden/>
              </w:rPr>
              <w:tab/>
            </w:r>
            <w:r>
              <w:rPr>
                <w:noProof/>
                <w:webHidden/>
              </w:rPr>
              <w:fldChar w:fldCharType="begin"/>
            </w:r>
            <w:r>
              <w:rPr>
                <w:noProof/>
                <w:webHidden/>
              </w:rPr>
              <w:instrText xml:space="preserve"> PAGEREF _Toc181171131 \h </w:instrText>
            </w:r>
            <w:r>
              <w:rPr>
                <w:noProof/>
                <w:webHidden/>
              </w:rPr>
            </w:r>
            <w:r>
              <w:rPr>
                <w:noProof/>
                <w:webHidden/>
              </w:rPr>
              <w:fldChar w:fldCharType="separate"/>
            </w:r>
            <w:r>
              <w:rPr>
                <w:noProof/>
                <w:webHidden/>
              </w:rPr>
              <w:t>11</w:t>
            </w:r>
            <w:r>
              <w:rPr>
                <w:noProof/>
                <w:webHidden/>
              </w:rPr>
              <w:fldChar w:fldCharType="end"/>
            </w:r>
          </w:hyperlink>
        </w:p>
        <w:p w14:paraId="43E90E6C" w14:textId="2C69CC38"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32" w:history="1">
            <w:r w:rsidRPr="00974F85">
              <w:rPr>
                <w:rStyle w:val="Hyperlink"/>
                <w:rFonts w:cs="Times New Roman"/>
                <w:noProof/>
              </w:rPr>
              <w:t>Beam design:</w:t>
            </w:r>
            <w:r>
              <w:rPr>
                <w:noProof/>
                <w:webHidden/>
              </w:rPr>
              <w:tab/>
            </w:r>
            <w:r>
              <w:rPr>
                <w:noProof/>
                <w:webHidden/>
              </w:rPr>
              <w:fldChar w:fldCharType="begin"/>
            </w:r>
            <w:r>
              <w:rPr>
                <w:noProof/>
                <w:webHidden/>
              </w:rPr>
              <w:instrText xml:space="preserve"> PAGEREF _Toc181171132 \h </w:instrText>
            </w:r>
            <w:r>
              <w:rPr>
                <w:noProof/>
                <w:webHidden/>
              </w:rPr>
            </w:r>
            <w:r>
              <w:rPr>
                <w:noProof/>
                <w:webHidden/>
              </w:rPr>
              <w:fldChar w:fldCharType="separate"/>
            </w:r>
            <w:r>
              <w:rPr>
                <w:noProof/>
                <w:webHidden/>
              </w:rPr>
              <w:t>18</w:t>
            </w:r>
            <w:r>
              <w:rPr>
                <w:noProof/>
                <w:webHidden/>
              </w:rPr>
              <w:fldChar w:fldCharType="end"/>
            </w:r>
          </w:hyperlink>
        </w:p>
        <w:p w14:paraId="5EDB1AE1" w14:textId="4E6E6D32" w:rsidR="0071477F" w:rsidRDefault="0071477F">
          <w:pPr>
            <w:pStyle w:val="TOC3"/>
            <w:tabs>
              <w:tab w:val="right" w:leader="dot" w:pos="9016"/>
            </w:tabs>
            <w:rPr>
              <w:rFonts w:cstheme="minorBidi"/>
              <w:noProof/>
              <w:kern w:val="2"/>
              <w:sz w:val="24"/>
              <w:szCs w:val="24"/>
              <w:lang w:eastAsia="en-GB"/>
              <w14:ligatures w14:val="standardContextual"/>
            </w:rPr>
          </w:pPr>
          <w:hyperlink w:anchor="_Toc181171133" w:history="1">
            <w:r w:rsidRPr="00974F85">
              <w:rPr>
                <w:rStyle w:val="Hyperlink"/>
                <w:rFonts w:ascii="Times New Roman" w:hAnsi="Times New Roman" w:cs="Times New Roman"/>
                <w:noProof/>
              </w:rPr>
              <w:t>Beam C1/2</w:t>
            </w:r>
            <w:r>
              <w:rPr>
                <w:noProof/>
                <w:webHidden/>
              </w:rPr>
              <w:tab/>
            </w:r>
            <w:r>
              <w:rPr>
                <w:noProof/>
                <w:webHidden/>
              </w:rPr>
              <w:fldChar w:fldCharType="begin"/>
            </w:r>
            <w:r>
              <w:rPr>
                <w:noProof/>
                <w:webHidden/>
              </w:rPr>
              <w:instrText xml:space="preserve"> PAGEREF _Toc181171133 \h </w:instrText>
            </w:r>
            <w:r>
              <w:rPr>
                <w:noProof/>
                <w:webHidden/>
              </w:rPr>
            </w:r>
            <w:r>
              <w:rPr>
                <w:noProof/>
                <w:webHidden/>
              </w:rPr>
              <w:fldChar w:fldCharType="separate"/>
            </w:r>
            <w:r>
              <w:rPr>
                <w:noProof/>
                <w:webHidden/>
              </w:rPr>
              <w:t>19</w:t>
            </w:r>
            <w:r>
              <w:rPr>
                <w:noProof/>
                <w:webHidden/>
              </w:rPr>
              <w:fldChar w:fldCharType="end"/>
            </w:r>
          </w:hyperlink>
        </w:p>
        <w:p w14:paraId="16A30BD2" w14:textId="2C9DD652" w:rsidR="0071477F" w:rsidRDefault="0071477F">
          <w:pPr>
            <w:pStyle w:val="TOC3"/>
            <w:tabs>
              <w:tab w:val="right" w:leader="dot" w:pos="9016"/>
            </w:tabs>
            <w:rPr>
              <w:rFonts w:cstheme="minorBidi"/>
              <w:noProof/>
              <w:kern w:val="2"/>
              <w:sz w:val="24"/>
              <w:szCs w:val="24"/>
              <w:lang w:eastAsia="en-GB"/>
              <w14:ligatures w14:val="standardContextual"/>
            </w:rPr>
          </w:pPr>
          <w:hyperlink w:anchor="_Toc181171134" w:history="1">
            <w:r w:rsidRPr="00974F85">
              <w:rPr>
                <w:rStyle w:val="Hyperlink"/>
                <w:rFonts w:ascii="Times New Roman" w:hAnsi="Times New Roman" w:cs="Times New Roman"/>
                <w:noProof/>
              </w:rPr>
              <w:t>Beam C2/3</w:t>
            </w:r>
            <w:r>
              <w:rPr>
                <w:noProof/>
                <w:webHidden/>
              </w:rPr>
              <w:tab/>
            </w:r>
            <w:r>
              <w:rPr>
                <w:noProof/>
                <w:webHidden/>
              </w:rPr>
              <w:fldChar w:fldCharType="begin"/>
            </w:r>
            <w:r>
              <w:rPr>
                <w:noProof/>
                <w:webHidden/>
              </w:rPr>
              <w:instrText xml:space="preserve"> PAGEREF _Toc181171134 \h </w:instrText>
            </w:r>
            <w:r>
              <w:rPr>
                <w:noProof/>
                <w:webHidden/>
              </w:rPr>
            </w:r>
            <w:r>
              <w:rPr>
                <w:noProof/>
                <w:webHidden/>
              </w:rPr>
              <w:fldChar w:fldCharType="separate"/>
            </w:r>
            <w:r>
              <w:rPr>
                <w:noProof/>
                <w:webHidden/>
              </w:rPr>
              <w:t>26</w:t>
            </w:r>
            <w:r>
              <w:rPr>
                <w:noProof/>
                <w:webHidden/>
              </w:rPr>
              <w:fldChar w:fldCharType="end"/>
            </w:r>
          </w:hyperlink>
        </w:p>
        <w:p w14:paraId="08094837" w14:textId="5777F8F1" w:rsidR="0071477F" w:rsidRDefault="0071477F">
          <w:pPr>
            <w:pStyle w:val="TOC3"/>
            <w:tabs>
              <w:tab w:val="right" w:leader="dot" w:pos="9016"/>
            </w:tabs>
            <w:rPr>
              <w:rFonts w:cstheme="minorBidi"/>
              <w:noProof/>
              <w:kern w:val="2"/>
              <w:sz w:val="24"/>
              <w:szCs w:val="24"/>
              <w:lang w:eastAsia="en-GB"/>
              <w14:ligatures w14:val="standardContextual"/>
            </w:rPr>
          </w:pPr>
          <w:hyperlink w:anchor="_Toc181171135" w:history="1">
            <w:r w:rsidRPr="00974F85">
              <w:rPr>
                <w:rStyle w:val="Hyperlink"/>
                <w:rFonts w:ascii="Times New Roman" w:hAnsi="Times New Roman" w:cs="Times New Roman"/>
                <w:noProof/>
              </w:rPr>
              <w:t>Beams C2-D2</w:t>
            </w:r>
            <w:r>
              <w:rPr>
                <w:noProof/>
                <w:webHidden/>
              </w:rPr>
              <w:tab/>
            </w:r>
            <w:r>
              <w:rPr>
                <w:noProof/>
                <w:webHidden/>
              </w:rPr>
              <w:fldChar w:fldCharType="begin"/>
            </w:r>
            <w:r>
              <w:rPr>
                <w:noProof/>
                <w:webHidden/>
              </w:rPr>
              <w:instrText xml:space="preserve"> PAGEREF _Toc181171135 \h </w:instrText>
            </w:r>
            <w:r>
              <w:rPr>
                <w:noProof/>
                <w:webHidden/>
              </w:rPr>
            </w:r>
            <w:r>
              <w:rPr>
                <w:noProof/>
                <w:webHidden/>
              </w:rPr>
              <w:fldChar w:fldCharType="separate"/>
            </w:r>
            <w:r>
              <w:rPr>
                <w:noProof/>
                <w:webHidden/>
              </w:rPr>
              <w:t>31</w:t>
            </w:r>
            <w:r>
              <w:rPr>
                <w:noProof/>
                <w:webHidden/>
              </w:rPr>
              <w:fldChar w:fldCharType="end"/>
            </w:r>
          </w:hyperlink>
        </w:p>
        <w:p w14:paraId="6724200C" w14:textId="09527FB5" w:rsidR="0071477F" w:rsidRDefault="0071477F">
          <w:pPr>
            <w:pStyle w:val="TOC3"/>
            <w:tabs>
              <w:tab w:val="right" w:leader="dot" w:pos="9016"/>
            </w:tabs>
            <w:rPr>
              <w:rFonts w:cstheme="minorBidi"/>
              <w:noProof/>
              <w:kern w:val="2"/>
              <w:sz w:val="24"/>
              <w:szCs w:val="24"/>
              <w:lang w:eastAsia="en-GB"/>
              <w14:ligatures w14:val="standardContextual"/>
            </w:rPr>
          </w:pPr>
          <w:hyperlink w:anchor="_Toc181171136" w:history="1">
            <w:r w:rsidRPr="00974F85">
              <w:rPr>
                <w:rStyle w:val="Hyperlink"/>
                <w:rFonts w:ascii="Times New Roman" w:hAnsi="Times New Roman" w:cs="Times New Roman"/>
                <w:noProof/>
              </w:rPr>
              <w:t>Beam C3-D3</w:t>
            </w:r>
            <w:r>
              <w:rPr>
                <w:noProof/>
                <w:webHidden/>
              </w:rPr>
              <w:tab/>
            </w:r>
            <w:r>
              <w:rPr>
                <w:noProof/>
                <w:webHidden/>
              </w:rPr>
              <w:fldChar w:fldCharType="begin"/>
            </w:r>
            <w:r>
              <w:rPr>
                <w:noProof/>
                <w:webHidden/>
              </w:rPr>
              <w:instrText xml:space="preserve"> PAGEREF _Toc181171136 \h </w:instrText>
            </w:r>
            <w:r>
              <w:rPr>
                <w:noProof/>
                <w:webHidden/>
              </w:rPr>
            </w:r>
            <w:r>
              <w:rPr>
                <w:noProof/>
                <w:webHidden/>
              </w:rPr>
              <w:fldChar w:fldCharType="separate"/>
            </w:r>
            <w:r>
              <w:rPr>
                <w:noProof/>
                <w:webHidden/>
              </w:rPr>
              <w:t>33</w:t>
            </w:r>
            <w:r>
              <w:rPr>
                <w:noProof/>
                <w:webHidden/>
              </w:rPr>
              <w:fldChar w:fldCharType="end"/>
            </w:r>
          </w:hyperlink>
        </w:p>
        <w:p w14:paraId="6FEE63CB" w14:textId="00C281B6"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37" w:history="1">
            <w:r w:rsidRPr="00974F85">
              <w:rPr>
                <w:rStyle w:val="Hyperlink"/>
                <w:rFonts w:cs="Times New Roman"/>
                <w:noProof/>
              </w:rPr>
              <w:t>Column design</w:t>
            </w:r>
            <w:r>
              <w:rPr>
                <w:noProof/>
                <w:webHidden/>
              </w:rPr>
              <w:tab/>
            </w:r>
            <w:r>
              <w:rPr>
                <w:noProof/>
                <w:webHidden/>
              </w:rPr>
              <w:fldChar w:fldCharType="begin"/>
            </w:r>
            <w:r>
              <w:rPr>
                <w:noProof/>
                <w:webHidden/>
              </w:rPr>
              <w:instrText xml:space="preserve"> PAGEREF _Toc181171137 \h </w:instrText>
            </w:r>
            <w:r>
              <w:rPr>
                <w:noProof/>
                <w:webHidden/>
              </w:rPr>
            </w:r>
            <w:r>
              <w:rPr>
                <w:noProof/>
                <w:webHidden/>
              </w:rPr>
              <w:fldChar w:fldCharType="separate"/>
            </w:r>
            <w:r>
              <w:rPr>
                <w:noProof/>
                <w:webHidden/>
              </w:rPr>
              <w:t>38</w:t>
            </w:r>
            <w:r>
              <w:rPr>
                <w:noProof/>
                <w:webHidden/>
              </w:rPr>
              <w:fldChar w:fldCharType="end"/>
            </w:r>
          </w:hyperlink>
        </w:p>
        <w:p w14:paraId="2777511E" w14:textId="6AD01834"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38" w:history="1">
            <w:r w:rsidRPr="00974F85">
              <w:rPr>
                <w:rStyle w:val="Hyperlink"/>
                <w:rFonts w:cs="Times New Roman"/>
                <w:noProof/>
              </w:rPr>
              <w:t>Ground floor column C2 DESIGN CALCULATION</w:t>
            </w:r>
            <w:r>
              <w:rPr>
                <w:noProof/>
                <w:webHidden/>
              </w:rPr>
              <w:tab/>
            </w:r>
            <w:r>
              <w:rPr>
                <w:noProof/>
                <w:webHidden/>
              </w:rPr>
              <w:fldChar w:fldCharType="begin"/>
            </w:r>
            <w:r>
              <w:rPr>
                <w:noProof/>
                <w:webHidden/>
              </w:rPr>
              <w:instrText xml:space="preserve"> PAGEREF _Toc181171138 \h </w:instrText>
            </w:r>
            <w:r>
              <w:rPr>
                <w:noProof/>
                <w:webHidden/>
              </w:rPr>
            </w:r>
            <w:r>
              <w:rPr>
                <w:noProof/>
                <w:webHidden/>
              </w:rPr>
              <w:fldChar w:fldCharType="separate"/>
            </w:r>
            <w:r>
              <w:rPr>
                <w:noProof/>
                <w:webHidden/>
              </w:rPr>
              <w:t>38</w:t>
            </w:r>
            <w:r>
              <w:rPr>
                <w:noProof/>
                <w:webHidden/>
              </w:rPr>
              <w:fldChar w:fldCharType="end"/>
            </w:r>
          </w:hyperlink>
        </w:p>
        <w:p w14:paraId="276FB4CE" w14:textId="711D37E3"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39" w:history="1">
            <w:r w:rsidRPr="00974F85">
              <w:rPr>
                <w:rStyle w:val="Hyperlink"/>
                <w:rFonts w:cs="Times New Roman"/>
                <w:noProof/>
              </w:rPr>
              <w:t>Base Plate and Connections</w:t>
            </w:r>
            <w:r>
              <w:rPr>
                <w:noProof/>
                <w:webHidden/>
              </w:rPr>
              <w:tab/>
            </w:r>
            <w:r>
              <w:rPr>
                <w:noProof/>
                <w:webHidden/>
              </w:rPr>
              <w:fldChar w:fldCharType="begin"/>
            </w:r>
            <w:r>
              <w:rPr>
                <w:noProof/>
                <w:webHidden/>
              </w:rPr>
              <w:instrText xml:space="preserve"> PAGEREF _Toc181171139 \h </w:instrText>
            </w:r>
            <w:r>
              <w:rPr>
                <w:noProof/>
                <w:webHidden/>
              </w:rPr>
            </w:r>
            <w:r>
              <w:rPr>
                <w:noProof/>
                <w:webHidden/>
              </w:rPr>
              <w:fldChar w:fldCharType="separate"/>
            </w:r>
            <w:r>
              <w:rPr>
                <w:noProof/>
                <w:webHidden/>
              </w:rPr>
              <w:t>47</w:t>
            </w:r>
            <w:r>
              <w:rPr>
                <w:noProof/>
                <w:webHidden/>
              </w:rPr>
              <w:fldChar w:fldCharType="end"/>
            </w:r>
          </w:hyperlink>
        </w:p>
        <w:p w14:paraId="03781290" w14:textId="0C799E8A"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40" w:history="1">
            <w:r w:rsidRPr="00974F85">
              <w:rPr>
                <w:rStyle w:val="Hyperlink"/>
                <w:rFonts w:cs="Times New Roman"/>
                <w:noProof/>
              </w:rPr>
              <w:t>Base Plate Design</w:t>
            </w:r>
            <w:r>
              <w:rPr>
                <w:noProof/>
                <w:webHidden/>
              </w:rPr>
              <w:tab/>
            </w:r>
            <w:r>
              <w:rPr>
                <w:noProof/>
                <w:webHidden/>
              </w:rPr>
              <w:fldChar w:fldCharType="begin"/>
            </w:r>
            <w:r>
              <w:rPr>
                <w:noProof/>
                <w:webHidden/>
              </w:rPr>
              <w:instrText xml:space="preserve"> PAGEREF _Toc181171140 \h </w:instrText>
            </w:r>
            <w:r>
              <w:rPr>
                <w:noProof/>
                <w:webHidden/>
              </w:rPr>
            </w:r>
            <w:r>
              <w:rPr>
                <w:noProof/>
                <w:webHidden/>
              </w:rPr>
              <w:fldChar w:fldCharType="separate"/>
            </w:r>
            <w:r>
              <w:rPr>
                <w:noProof/>
                <w:webHidden/>
              </w:rPr>
              <w:t>47</w:t>
            </w:r>
            <w:r>
              <w:rPr>
                <w:noProof/>
                <w:webHidden/>
              </w:rPr>
              <w:fldChar w:fldCharType="end"/>
            </w:r>
          </w:hyperlink>
        </w:p>
        <w:p w14:paraId="306CDBFB" w14:textId="131E68FF"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41" w:history="1">
            <w:r w:rsidRPr="00974F85">
              <w:rPr>
                <w:rStyle w:val="Hyperlink"/>
                <w:rFonts w:cs="Times New Roman"/>
                <w:noProof/>
              </w:rPr>
              <w:t>Column to Base Connection Design for lapping of reinforcement</w:t>
            </w:r>
            <w:r>
              <w:rPr>
                <w:noProof/>
                <w:webHidden/>
              </w:rPr>
              <w:tab/>
            </w:r>
            <w:r>
              <w:rPr>
                <w:noProof/>
                <w:webHidden/>
              </w:rPr>
              <w:fldChar w:fldCharType="begin"/>
            </w:r>
            <w:r>
              <w:rPr>
                <w:noProof/>
                <w:webHidden/>
              </w:rPr>
              <w:instrText xml:space="preserve"> PAGEREF _Toc181171141 \h </w:instrText>
            </w:r>
            <w:r>
              <w:rPr>
                <w:noProof/>
                <w:webHidden/>
              </w:rPr>
            </w:r>
            <w:r>
              <w:rPr>
                <w:noProof/>
                <w:webHidden/>
              </w:rPr>
              <w:fldChar w:fldCharType="separate"/>
            </w:r>
            <w:r>
              <w:rPr>
                <w:noProof/>
                <w:webHidden/>
              </w:rPr>
              <w:t>47</w:t>
            </w:r>
            <w:r>
              <w:rPr>
                <w:noProof/>
                <w:webHidden/>
              </w:rPr>
              <w:fldChar w:fldCharType="end"/>
            </w:r>
          </w:hyperlink>
        </w:p>
        <w:p w14:paraId="5B3FF277" w14:textId="2DE6F2B9"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42" w:history="1">
            <w:r w:rsidRPr="00974F85">
              <w:rPr>
                <w:rStyle w:val="Hyperlink"/>
                <w:rFonts w:cs="Times New Roman"/>
                <w:noProof/>
              </w:rPr>
              <w:t>Foundation Design</w:t>
            </w:r>
            <w:r>
              <w:rPr>
                <w:noProof/>
                <w:webHidden/>
              </w:rPr>
              <w:tab/>
            </w:r>
            <w:r>
              <w:rPr>
                <w:noProof/>
                <w:webHidden/>
              </w:rPr>
              <w:fldChar w:fldCharType="begin"/>
            </w:r>
            <w:r>
              <w:rPr>
                <w:noProof/>
                <w:webHidden/>
              </w:rPr>
              <w:instrText xml:space="preserve"> PAGEREF _Toc181171142 \h </w:instrText>
            </w:r>
            <w:r>
              <w:rPr>
                <w:noProof/>
                <w:webHidden/>
              </w:rPr>
            </w:r>
            <w:r>
              <w:rPr>
                <w:noProof/>
                <w:webHidden/>
              </w:rPr>
              <w:fldChar w:fldCharType="separate"/>
            </w:r>
            <w:r>
              <w:rPr>
                <w:noProof/>
                <w:webHidden/>
              </w:rPr>
              <w:t>47</w:t>
            </w:r>
            <w:r>
              <w:rPr>
                <w:noProof/>
                <w:webHidden/>
              </w:rPr>
              <w:fldChar w:fldCharType="end"/>
            </w:r>
          </w:hyperlink>
        </w:p>
        <w:p w14:paraId="3F45A79B" w14:textId="27032EA2"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43" w:history="1">
            <w:r w:rsidRPr="00974F85">
              <w:rPr>
                <w:rStyle w:val="Hyperlink"/>
                <w:rFonts w:cs="Times New Roman"/>
                <w:noProof/>
              </w:rPr>
              <w:t>Foundation Structure and Calculations</w:t>
            </w:r>
            <w:r>
              <w:rPr>
                <w:noProof/>
                <w:webHidden/>
              </w:rPr>
              <w:tab/>
            </w:r>
            <w:r>
              <w:rPr>
                <w:noProof/>
                <w:webHidden/>
              </w:rPr>
              <w:fldChar w:fldCharType="begin"/>
            </w:r>
            <w:r>
              <w:rPr>
                <w:noProof/>
                <w:webHidden/>
              </w:rPr>
              <w:instrText xml:space="preserve"> PAGEREF _Toc181171143 \h </w:instrText>
            </w:r>
            <w:r>
              <w:rPr>
                <w:noProof/>
                <w:webHidden/>
              </w:rPr>
            </w:r>
            <w:r>
              <w:rPr>
                <w:noProof/>
                <w:webHidden/>
              </w:rPr>
              <w:fldChar w:fldCharType="separate"/>
            </w:r>
            <w:r>
              <w:rPr>
                <w:noProof/>
                <w:webHidden/>
              </w:rPr>
              <w:t>47</w:t>
            </w:r>
            <w:r>
              <w:rPr>
                <w:noProof/>
                <w:webHidden/>
              </w:rPr>
              <w:fldChar w:fldCharType="end"/>
            </w:r>
          </w:hyperlink>
        </w:p>
        <w:p w14:paraId="6E3BC01F" w14:textId="72613280"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44" w:history="1">
            <w:r w:rsidRPr="00974F85">
              <w:rPr>
                <w:rStyle w:val="Hyperlink"/>
                <w:rFonts w:cs="Times New Roman"/>
                <w:noProof/>
              </w:rPr>
              <w:t>Cost Analysis</w:t>
            </w:r>
            <w:r>
              <w:rPr>
                <w:noProof/>
                <w:webHidden/>
              </w:rPr>
              <w:tab/>
            </w:r>
            <w:r>
              <w:rPr>
                <w:noProof/>
                <w:webHidden/>
              </w:rPr>
              <w:fldChar w:fldCharType="begin"/>
            </w:r>
            <w:r>
              <w:rPr>
                <w:noProof/>
                <w:webHidden/>
              </w:rPr>
              <w:instrText xml:space="preserve"> PAGEREF _Toc181171144 \h </w:instrText>
            </w:r>
            <w:r>
              <w:rPr>
                <w:noProof/>
                <w:webHidden/>
              </w:rPr>
            </w:r>
            <w:r>
              <w:rPr>
                <w:noProof/>
                <w:webHidden/>
              </w:rPr>
              <w:fldChar w:fldCharType="separate"/>
            </w:r>
            <w:r>
              <w:rPr>
                <w:noProof/>
                <w:webHidden/>
              </w:rPr>
              <w:t>50</w:t>
            </w:r>
            <w:r>
              <w:rPr>
                <w:noProof/>
                <w:webHidden/>
              </w:rPr>
              <w:fldChar w:fldCharType="end"/>
            </w:r>
          </w:hyperlink>
        </w:p>
        <w:p w14:paraId="054644CD" w14:textId="768BFF62"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45" w:history="1">
            <w:r w:rsidRPr="00974F85">
              <w:rPr>
                <w:rStyle w:val="Hyperlink"/>
                <w:rFonts w:cs="Times New Roman"/>
                <w:noProof/>
              </w:rPr>
              <w:t>Project Cost Assessment for materials</w:t>
            </w:r>
            <w:r>
              <w:rPr>
                <w:noProof/>
                <w:webHidden/>
              </w:rPr>
              <w:tab/>
            </w:r>
            <w:r>
              <w:rPr>
                <w:noProof/>
                <w:webHidden/>
              </w:rPr>
              <w:fldChar w:fldCharType="begin"/>
            </w:r>
            <w:r>
              <w:rPr>
                <w:noProof/>
                <w:webHidden/>
              </w:rPr>
              <w:instrText xml:space="preserve"> PAGEREF _Toc181171145 \h </w:instrText>
            </w:r>
            <w:r>
              <w:rPr>
                <w:noProof/>
                <w:webHidden/>
              </w:rPr>
            </w:r>
            <w:r>
              <w:rPr>
                <w:noProof/>
                <w:webHidden/>
              </w:rPr>
              <w:fldChar w:fldCharType="separate"/>
            </w:r>
            <w:r>
              <w:rPr>
                <w:noProof/>
                <w:webHidden/>
              </w:rPr>
              <w:t>50</w:t>
            </w:r>
            <w:r>
              <w:rPr>
                <w:noProof/>
                <w:webHidden/>
              </w:rPr>
              <w:fldChar w:fldCharType="end"/>
            </w:r>
          </w:hyperlink>
        </w:p>
        <w:p w14:paraId="73CA105C" w14:textId="4EC1D815"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46" w:history="1">
            <w:r w:rsidRPr="00974F85">
              <w:rPr>
                <w:rStyle w:val="Hyperlink"/>
                <w:rFonts w:cs="Times New Roman"/>
                <w:noProof/>
              </w:rPr>
              <w:t>Carbon Footprint Analysis</w:t>
            </w:r>
            <w:r>
              <w:rPr>
                <w:noProof/>
                <w:webHidden/>
              </w:rPr>
              <w:tab/>
            </w:r>
            <w:r>
              <w:rPr>
                <w:noProof/>
                <w:webHidden/>
              </w:rPr>
              <w:fldChar w:fldCharType="begin"/>
            </w:r>
            <w:r>
              <w:rPr>
                <w:noProof/>
                <w:webHidden/>
              </w:rPr>
              <w:instrText xml:space="preserve"> PAGEREF _Toc181171146 \h </w:instrText>
            </w:r>
            <w:r>
              <w:rPr>
                <w:noProof/>
                <w:webHidden/>
              </w:rPr>
            </w:r>
            <w:r>
              <w:rPr>
                <w:noProof/>
                <w:webHidden/>
              </w:rPr>
              <w:fldChar w:fldCharType="separate"/>
            </w:r>
            <w:r>
              <w:rPr>
                <w:noProof/>
                <w:webHidden/>
              </w:rPr>
              <w:t>51</w:t>
            </w:r>
            <w:r>
              <w:rPr>
                <w:noProof/>
                <w:webHidden/>
              </w:rPr>
              <w:fldChar w:fldCharType="end"/>
            </w:r>
          </w:hyperlink>
        </w:p>
        <w:p w14:paraId="29E299DA" w14:textId="130B7CA0"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47" w:history="1">
            <w:r w:rsidRPr="00974F85">
              <w:rPr>
                <w:rStyle w:val="Hyperlink"/>
                <w:rFonts w:cs="Times New Roman"/>
                <w:noProof/>
              </w:rPr>
              <w:t>Environmental Impact Assessment</w:t>
            </w:r>
            <w:r>
              <w:rPr>
                <w:noProof/>
                <w:webHidden/>
              </w:rPr>
              <w:tab/>
            </w:r>
            <w:r>
              <w:rPr>
                <w:noProof/>
                <w:webHidden/>
              </w:rPr>
              <w:fldChar w:fldCharType="begin"/>
            </w:r>
            <w:r>
              <w:rPr>
                <w:noProof/>
                <w:webHidden/>
              </w:rPr>
              <w:instrText xml:space="preserve"> PAGEREF _Toc181171147 \h </w:instrText>
            </w:r>
            <w:r>
              <w:rPr>
                <w:noProof/>
                <w:webHidden/>
              </w:rPr>
            </w:r>
            <w:r>
              <w:rPr>
                <w:noProof/>
                <w:webHidden/>
              </w:rPr>
              <w:fldChar w:fldCharType="separate"/>
            </w:r>
            <w:r>
              <w:rPr>
                <w:noProof/>
                <w:webHidden/>
              </w:rPr>
              <w:t>51</w:t>
            </w:r>
            <w:r>
              <w:rPr>
                <w:noProof/>
                <w:webHidden/>
              </w:rPr>
              <w:fldChar w:fldCharType="end"/>
            </w:r>
          </w:hyperlink>
        </w:p>
        <w:p w14:paraId="75350068" w14:textId="23E871BD"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48" w:history="1">
            <w:r w:rsidRPr="00974F85">
              <w:rPr>
                <w:rStyle w:val="Hyperlink"/>
                <w:noProof/>
              </w:rPr>
              <w:t>Construction Timeline</w:t>
            </w:r>
            <w:r>
              <w:rPr>
                <w:noProof/>
                <w:webHidden/>
              </w:rPr>
              <w:tab/>
            </w:r>
            <w:r>
              <w:rPr>
                <w:noProof/>
                <w:webHidden/>
              </w:rPr>
              <w:fldChar w:fldCharType="begin"/>
            </w:r>
            <w:r>
              <w:rPr>
                <w:noProof/>
                <w:webHidden/>
              </w:rPr>
              <w:instrText xml:space="preserve"> PAGEREF _Toc181171148 \h </w:instrText>
            </w:r>
            <w:r>
              <w:rPr>
                <w:noProof/>
                <w:webHidden/>
              </w:rPr>
            </w:r>
            <w:r>
              <w:rPr>
                <w:noProof/>
                <w:webHidden/>
              </w:rPr>
              <w:fldChar w:fldCharType="separate"/>
            </w:r>
            <w:r>
              <w:rPr>
                <w:noProof/>
                <w:webHidden/>
              </w:rPr>
              <w:t>52</w:t>
            </w:r>
            <w:r>
              <w:rPr>
                <w:noProof/>
                <w:webHidden/>
              </w:rPr>
              <w:fldChar w:fldCharType="end"/>
            </w:r>
          </w:hyperlink>
        </w:p>
        <w:p w14:paraId="0D5D892D" w14:textId="74CB1A00"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49" w:history="1">
            <w:r w:rsidRPr="00974F85">
              <w:rPr>
                <w:rStyle w:val="Hyperlink"/>
                <w:rFonts w:cs="Times New Roman"/>
                <w:noProof/>
              </w:rPr>
              <w:t>Conclusion</w:t>
            </w:r>
            <w:r>
              <w:rPr>
                <w:noProof/>
                <w:webHidden/>
              </w:rPr>
              <w:tab/>
            </w:r>
            <w:r>
              <w:rPr>
                <w:noProof/>
                <w:webHidden/>
              </w:rPr>
              <w:fldChar w:fldCharType="begin"/>
            </w:r>
            <w:r>
              <w:rPr>
                <w:noProof/>
                <w:webHidden/>
              </w:rPr>
              <w:instrText xml:space="preserve"> PAGEREF _Toc181171149 \h </w:instrText>
            </w:r>
            <w:r>
              <w:rPr>
                <w:noProof/>
                <w:webHidden/>
              </w:rPr>
            </w:r>
            <w:r>
              <w:rPr>
                <w:noProof/>
                <w:webHidden/>
              </w:rPr>
              <w:fldChar w:fldCharType="separate"/>
            </w:r>
            <w:r>
              <w:rPr>
                <w:noProof/>
                <w:webHidden/>
              </w:rPr>
              <w:t>54</w:t>
            </w:r>
            <w:r>
              <w:rPr>
                <w:noProof/>
                <w:webHidden/>
              </w:rPr>
              <w:fldChar w:fldCharType="end"/>
            </w:r>
          </w:hyperlink>
        </w:p>
        <w:p w14:paraId="58642C55" w14:textId="6C6D3CBA" w:rsidR="0071477F" w:rsidRDefault="0071477F">
          <w:pPr>
            <w:pStyle w:val="TOC2"/>
            <w:tabs>
              <w:tab w:val="right" w:leader="dot" w:pos="9016"/>
            </w:tabs>
            <w:rPr>
              <w:rFonts w:cstheme="minorBidi"/>
              <w:b w:val="0"/>
              <w:bCs w:val="0"/>
              <w:noProof/>
              <w:kern w:val="2"/>
              <w:sz w:val="24"/>
              <w:szCs w:val="24"/>
              <w:lang w:eastAsia="en-GB"/>
              <w14:ligatures w14:val="standardContextual"/>
            </w:rPr>
          </w:pPr>
          <w:hyperlink w:anchor="_Toc181171150" w:history="1">
            <w:r w:rsidRPr="00974F85">
              <w:rPr>
                <w:rStyle w:val="Hyperlink"/>
                <w:rFonts w:cs="Times New Roman"/>
                <w:noProof/>
              </w:rPr>
              <w:t>Summary of Key Findings</w:t>
            </w:r>
            <w:r>
              <w:rPr>
                <w:noProof/>
                <w:webHidden/>
              </w:rPr>
              <w:tab/>
            </w:r>
            <w:r>
              <w:rPr>
                <w:noProof/>
                <w:webHidden/>
              </w:rPr>
              <w:fldChar w:fldCharType="begin"/>
            </w:r>
            <w:r>
              <w:rPr>
                <w:noProof/>
                <w:webHidden/>
              </w:rPr>
              <w:instrText xml:space="preserve"> PAGEREF _Toc181171150 \h </w:instrText>
            </w:r>
            <w:r>
              <w:rPr>
                <w:noProof/>
                <w:webHidden/>
              </w:rPr>
            </w:r>
            <w:r>
              <w:rPr>
                <w:noProof/>
                <w:webHidden/>
              </w:rPr>
              <w:fldChar w:fldCharType="separate"/>
            </w:r>
            <w:r>
              <w:rPr>
                <w:noProof/>
                <w:webHidden/>
              </w:rPr>
              <w:t>54</w:t>
            </w:r>
            <w:r>
              <w:rPr>
                <w:noProof/>
                <w:webHidden/>
              </w:rPr>
              <w:fldChar w:fldCharType="end"/>
            </w:r>
          </w:hyperlink>
        </w:p>
        <w:p w14:paraId="1605A06F" w14:textId="1BDF61F4" w:rsidR="0071477F" w:rsidRDefault="0071477F">
          <w:pPr>
            <w:pStyle w:val="TOC1"/>
            <w:tabs>
              <w:tab w:val="right" w:leader="dot" w:pos="9016"/>
            </w:tabs>
            <w:rPr>
              <w:rFonts w:cstheme="minorBidi"/>
              <w:b w:val="0"/>
              <w:bCs w:val="0"/>
              <w:i w:val="0"/>
              <w:iCs w:val="0"/>
              <w:noProof/>
              <w:kern w:val="2"/>
              <w:lang w:eastAsia="en-GB"/>
              <w14:ligatures w14:val="standardContextual"/>
            </w:rPr>
          </w:pPr>
          <w:hyperlink w:anchor="_Toc181171151" w:history="1">
            <w:r w:rsidRPr="00974F85">
              <w:rPr>
                <w:rStyle w:val="Hyperlink"/>
                <w:rFonts w:cs="Times New Roman"/>
                <w:noProof/>
              </w:rPr>
              <w:t>Appendix</w:t>
            </w:r>
            <w:r>
              <w:rPr>
                <w:noProof/>
                <w:webHidden/>
              </w:rPr>
              <w:tab/>
            </w:r>
            <w:r>
              <w:rPr>
                <w:noProof/>
                <w:webHidden/>
              </w:rPr>
              <w:fldChar w:fldCharType="begin"/>
            </w:r>
            <w:r>
              <w:rPr>
                <w:noProof/>
                <w:webHidden/>
              </w:rPr>
              <w:instrText xml:space="preserve"> PAGEREF _Toc181171151 \h </w:instrText>
            </w:r>
            <w:r>
              <w:rPr>
                <w:noProof/>
                <w:webHidden/>
              </w:rPr>
            </w:r>
            <w:r>
              <w:rPr>
                <w:noProof/>
                <w:webHidden/>
              </w:rPr>
              <w:fldChar w:fldCharType="separate"/>
            </w:r>
            <w:r>
              <w:rPr>
                <w:noProof/>
                <w:webHidden/>
              </w:rPr>
              <w:t>54</w:t>
            </w:r>
            <w:r>
              <w:rPr>
                <w:noProof/>
                <w:webHidden/>
              </w:rPr>
              <w:fldChar w:fldCharType="end"/>
            </w:r>
          </w:hyperlink>
        </w:p>
        <w:p w14:paraId="519C4764" w14:textId="70E876D9" w:rsidR="004A4B40" w:rsidRPr="00142D8A" w:rsidRDefault="00464A0F" w:rsidP="00142D8A">
          <w:pPr>
            <w:rPr>
              <w:rFonts w:ascii="Times New Roman" w:hAnsi="Times New Roman" w:cs="Times New Roman"/>
            </w:rPr>
          </w:pPr>
          <w:r w:rsidRPr="006702D1">
            <w:rPr>
              <w:rFonts w:ascii="Times New Roman" w:hAnsi="Times New Roman" w:cs="Times New Roman"/>
              <w:b/>
              <w:bCs/>
              <w:noProof/>
            </w:rPr>
            <w:fldChar w:fldCharType="end"/>
          </w:r>
        </w:p>
      </w:sdtContent>
    </w:sdt>
    <w:p w14:paraId="621EE63A" w14:textId="4C73CCD5" w:rsidR="00464A0F" w:rsidRPr="006702D1" w:rsidRDefault="00464A0F" w:rsidP="00464A0F">
      <w:pPr>
        <w:pStyle w:val="Heading1"/>
        <w:rPr>
          <w:rFonts w:cs="Times New Roman"/>
        </w:rPr>
      </w:pPr>
      <w:bookmarkStart w:id="1" w:name="_Toc181171114"/>
      <w:r w:rsidRPr="006702D1">
        <w:rPr>
          <w:rFonts w:cs="Times New Roman"/>
        </w:rPr>
        <w:t xml:space="preserve">Introduction and Project </w:t>
      </w:r>
      <w:r w:rsidR="00086028" w:rsidRPr="006702D1">
        <w:rPr>
          <w:rFonts w:cs="Times New Roman"/>
        </w:rPr>
        <w:t>O</w:t>
      </w:r>
      <w:r w:rsidRPr="006702D1">
        <w:rPr>
          <w:rFonts w:cs="Times New Roman"/>
        </w:rPr>
        <w:t>verview</w:t>
      </w:r>
      <w:bookmarkEnd w:id="0"/>
      <w:bookmarkEnd w:id="1"/>
    </w:p>
    <w:p w14:paraId="56732772" w14:textId="6BBAD2D4" w:rsidR="00464A0F" w:rsidRPr="006702D1" w:rsidRDefault="00464A0F" w:rsidP="00464A0F">
      <w:pPr>
        <w:pStyle w:val="Heading2"/>
        <w:rPr>
          <w:rFonts w:cs="Times New Roman"/>
        </w:rPr>
      </w:pPr>
      <w:bookmarkStart w:id="2" w:name="_Toc180929081"/>
      <w:bookmarkStart w:id="3" w:name="_Toc181171115"/>
      <w:r w:rsidRPr="006702D1">
        <w:rPr>
          <w:rFonts w:cs="Times New Roman"/>
        </w:rPr>
        <w:t xml:space="preserve">Project </w:t>
      </w:r>
      <w:r w:rsidR="00086028" w:rsidRPr="006702D1">
        <w:rPr>
          <w:rFonts w:cs="Times New Roman"/>
        </w:rPr>
        <w:t>B</w:t>
      </w:r>
      <w:r w:rsidRPr="006702D1">
        <w:rPr>
          <w:rFonts w:cs="Times New Roman"/>
        </w:rPr>
        <w:t>ackground and Design Data</w:t>
      </w:r>
      <w:bookmarkEnd w:id="2"/>
      <w:bookmarkEnd w:id="3"/>
      <w:r w:rsidRPr="006702D1">
        <w:rPr>
          <w:rFonts w:cs="Times New Roman"/>
        </w:rPr>
        <w:t xml:space="preserve"> </w:t>
      </w:r>
    </w:p>
    <w:p w14:paraId="4D6F88D7" w14:textId="65D9433F" w:rsidR="0013261E" w:rsidRPr="006702D1" w:rsidRDefault="0013261E" w:rsidP="006F4D49">
      <w:pPr>
        <w:jc w:val="both"/>
        <w:rPr>
          <w:rFonts w:ascii="Times New Roman" w:hAnsi="Times New Roman" w:cs="Times New Roman"/>
        </w:rPr>
      </w:pPr>
      <w:r w:rsidRPr="006702D1">
        <w:rPr>
          <w:rFonts w:ascii="Times New Roman" w:hAnsi="Times New Roman" w:cs="Times New Roman"/>
        </w:rPr>
        <w:t>This report presents the structural frame design for a new two-storey school building. The design incorporates cavity brickwork for the gable walls along gridlines A and F and fully glazed façades on gridlines 1 and 3 to meet the architect's vision. Non-loadbearing wall panels will be used between the main structural elements, with a dedicated stairwell positioned between gridlines C and D, providing vertical circulation. The project requires a reinforced concrete frame that achieves both structural stability and the desired architectural aesthetic, supporting the building’s functional requirements in a school setting​.</w:t>
      </w:r>
    </w:p>
    <w:p w14:paraId="1ABD1B3B" w14:textId="77777777" w:rsidR="00464A0F" w:rsidRPr="006702D1" w:rsidRDefault="00464A0F" w:rsidP="00464A0F">
      <w:pPr>
        <w:pStyle w:val="Heading1"/>
        <w:rPr>
          <w:rFonts w:cs="Times New Roman"/>
        </w:rPr>
      </w:pPr>
      <w:bookmarkStart w:id="4" w:name="_Toc180929082"/>
      <w:bookmarkStart w:id="5" w:name="_Toc181171116"/>
      <w:r w:rsidRPr="006702D1">
        <w:rPr>
          <w:rFonts w:cs="Times New Roman"/>
        </w:rPr>
        <w:t>Design statement and objectives</w:t>
      </w:r>
      <w:bookmarkEnd w:id="4"/>
      <w:bookmarkEnd w:id="5"/>
      <w:r w:rsidRPr="006702D1">
        <w:rPr>
          <w:rFonts w:cs="Times New Roman"/>
        </w:rPr>
        <w:t xml:space="preserve"> </w:t>
      </w:r>
    </w:p>
    <w:p w14:paraId="63CA5F9A" w14:textId="77777777" w:rsidR="00464A0F" w:rsidRDefault="00464A0F" w:rsidP="00464A0F">
      <w:pPr>
        <w:pStyle w:val="Heading2"/>
        <w:rPr>
          <w:rFonts w:cs="Times New Roman"/>
        </w:rPr>
      </w:pPr>
      <w:bookmarkStart w:id="6" w:name="_Toc180929083"/>
      <w:bookmarkStart w:id="7" w:name="_Toc181171117"/>
      <w:r w:rsidRPr="006702D1">
        <w:rPr>
          <w:rFonts w:cs="Times New Roman"/>
        </w:rPr>
        <w:t>Project goals and key design requirements</w:t>
      </w:r>
      <w:bookmarkEnd w:id="6"/>
      <w:bookmarkEnd w:id="7"/>
      <w:r w:rsidRPr="006702D1">
        <w:rPr>
          <w:rFonts w:cs="Times New Roman"/>
        </w:rPr>
        <w:t xml:space="preserve"> </w:t>
      </w:r>
    </w:p>
    <w:p w14:paraId="340F2601" w14:textId="289CCA6C" w:rsidR="004073BA" w:rsidRPr="004073BA" w:rsidRDefault="004073BA" w:rsidP="006F4D49">
      <w:pPr>
        <w:jc w:val="both"/>
        <w:rPr>
          <w:rFonts w:ascii="Times New Roman" w:hAnsi="Times New Roman" w:cs="Times New Roman"/>
        </w:rPr>
      </w:pPr>
      <w:r w:rsidRPr="004073BA">
        <w:rPr>
          <w:rFonts w:ascii="Times New Roman" w:hAnsi="Times New Roman" w:cs="Times New Roman"/>
        </w:rPr>
        <w:t xml:space="preserve">The </w:t>
      </w:r>
      <w:r>
        <w:rPr>
          <w:rFonts w:ascii="Times New Roman" w:hAnsi="Times New Roman" w:cs="Times New Roman"/>
        </w:rPr>
        <w:t xml:space="preserve">goal of this project is to design </w:t>
      </w:r>
      <w:r w:rsidR="00AC0CA4">
        <w:rPr>
          <w:rFonts w:ascii="Times New Roman" w:hAnsi="Times New Roman" w:cs="Times New Roman"/>
        </w:rPr>
        <w:t xml:space="preserve">the structural frame of </w:t>
      </w:r>
      <w:r w:rsidR="000B3077">
        <w:rPr>
          <w:rFonts w:ascii="Times New Roman" w:hAnsi="Times New Roman" w:cs="Times New Roman"/>
        </w:rPr>
        <w:t xml:space="preserve">a new two-storey building </w:t>
      </w:r>
      <w:r w:rsidR="000A223D">
        <w:rPr>
          <w:rFonts w:ascii="Times New Roman" w:hAnsi="Times New Roman" w:cs="Times New Roman"/>
        </w:rPr>
        <w:t>along with the given requirements by the architec</w:t>
      </w:r>
      <w:r w:rsidR="00FA7430">
        <w:rPr>
          <w:rFonts w:ascii="Times New Roman" w:hAnsi="Times New Roman" w:cs="Times New Roman"/>
        </w:rPr>
        <w:t>t</w:t>
      </w:r>
      <w:r w:rsidR="00333B20">
        <w:rPr>
          <w:rFonts w:ascii="Times New Roman" w:hAnsi="Times New Roman" w:cs="Times New Roman"/>
        </w:rPr>
        <w:t xml:space="preserve">, </w:t>
      </w:r>
      <w:r w:rsidR="002040A4">
        <w:rPr>
          <w:rFonts w:ascii="Times New Roman" w:hAnsi="Times New Roman" w:cs="Times New Roman"/>
        </w:rPr>
        <w:t>including where gables A and F are cavity brickwork</w:t>
      </w:r>
      <w:r w:rsidR="00EF451E">
        <w:rPr>
          <w:rFonts w:ascii="Times New Roman" w:hAnsi="Times New Roman" w:cs="Times New Roman"/>
        </w:rPr>
        <w:t xml:space="preserve">, </w:t>
      </w:r>
      <w:r w:rsidR="007036B8">
        <w:rPr>
          <w:rFonts w:ascii="Times New Roman" w:hAnsi="Times New Roman" w:cs="Times New Roman"/>
        </w:rPr>
        <w:t xml:space="preserve">gridlines 1 and 3 to be fully glazed </w:t>
      </w:r>
      <w:r w:rsidR="00F5499D">
        <w:rPr>
          <w:rFonts w:ascii="Times New Roman" w:hAnsi="Times New Roman" w:cs="Times New Roman"/>
        </w:rPr>
        <w:t xml:space="preserve">on the external façade </w:t>
      </w:r>
      <w:r w:rsidR="00E53932">
        <w:rPr>
          <w:rFonts w:ascii="Times New Roman" w:hAnsi="Times New Roman" w:cs="Times New Roman"/>
        </w:rPr>
        <w:t xml:space="preserve">and the non-loading bearings </w:t>
      </w:r>
      <w:r w:rsidR="0086020D">
        <w:rPr>
          <w:rFonts w:ascii="Times New Roman" w:hAnsi="Times New Roman" w:cs="Times New Roman"/>
        </w:rPr>
        <w:t xml:space="preserve">between the wall </w:t>
      </w:r>
      <w:r w:rsidR="0056172B" w:rsidRPr="00BB02CC">
        <w:rPr>
          <w:rFonts w:ascii="Times New Roman" w:hAnsi="Times New Roman" w:cs="Times New Roman"/>
        </w:rPr>
        <w:t>panels</w:t>
      </w:r>
      <w:r w:rsidR="00FA7430" w:rsidRPr="00BB02CC">
        <w:rPr>
          <w:rFonts w:ascii="Times New Roman" w:hAnsi="Times New Roman" w:cs="Times New Roman"/>
        </w:rPr>
        <w:t>.</w:t>
      </w:r>
      <w:r w:rsidR="00FA7430">
        <w:rPr>
          <w:rFonts w:ascii="Times New Roman" w:hAnsi="Times New Roman" w:cs="Times New Roman"/>
        </w:rPr>
        <w:t xml:space="preserve"> </w:t>
      </w:r>
      <w:r w:rsidR="00DF6750">
        <w:rPr>
          <w:rFonts w:ascii="Times New Roman" w:hAnsi="Times New Roman" w:cs="Times New Roman"/>
        </w:rPr>
        <w:t>Design calculations and detail drawing</w:t>
      </w:r>
      <w:r w:rsidR="00FA7430">
        <w:rPr>
          <w:rFonts w:ascii="Times New Roman" w:hAnsi="Times New Roman" w:cs="Times New Roman"/>
        </w:rPr>
        <w:t>s</w:t>
      </w:r>
      <w:r w:rsidR="00DF6750">
        <w:rPr>
          <w:rFonts w:ascii="Times New Roman" w:hAnsi="Times New Roman" w:cs="Times New Roman"/>
        </w:rPr>
        <w:t xml:space="preserve"> are needed to be provided </w:t>
      </w:r>
      <w:r w:rsidR="00FA7430">
        <w:rPr>
          <w:rFonts w:ascii="Times New Roman" w:hAnsi="Times New Roman" w:cs="Times New Roman"/>
        </w:rPr>
        <w:t>following</w:t>
      </w:r>
      <w:r w:rsidR="00DF6750">
        <w:rPr>
          <w:rFonts w:ascii="Times New Roman" w:hAnsi="Times New Roman" w:cs="Times New Roman"/>
        </w:rPr>
        <w:t xml:space="preserve"> the Eur</w:t>
      </w:r>
      <w:r w:rsidR="00FA7430">
        <w:rPr>
          <w:rFonts w:ascii="Times New Roman" w:hAnsi="Times New Roman" w:cs="Times New Roman"/>
        </w:rPr>
        <w:t>op</w:t>
      </w:r>
      <w:r w:rsidR="00DF6750">
        <w:rPr>
          <w:rFonts w:ascii="Times New Roman" w:hAnsi="Times New Roman" w:cs="Times New Roman"/>
        </w:rPr>
        <w:t>e</w:t>
      </w:r>
      <w:r w:rsidR="00171638">
        <w:rPr>
          <w:rFonts w:ascii="Times New Roman" w:hAnsi="Times New Roman" w:cs="Times New Roman"/>
        </w:rPr>
        <w:t xml:space="preserve">an Standards </w:t>
      </w:r>
      <w:r w:rsidR="00C72371">
        <w:rPr>
          <w:rFonts w:ascii="Times New Roman" w:hAnsi="Times New Roman" w:cs="Times New Roman"/>
        </w:rPr>
        <w:t xml:space="preserve">having the frame to be built with reinforced concrete. </w:t>
      </w:r>
      <w:r w:rsidR="00E238BC">
        <w:rPr>
          <w:rFonts w:ascii="Times New Roman" w:hAnsi="Times New Roman" w:cs="Times New Roman"/>
        </w:rPr>
        <w:t>The general arrangement of the first floor is</w:t>
      </w:r>
      <w:r w:rsidR="001B3284">
        <w:rPr>
          <w:rFonts w:ascii="Times New Roman" w:hAnsi="Times New Roman" w:cs="Times New Roman"/>
        </w:rPr>
        <w:t xml:space="preserve"> </w:t>
      </w:r>
      <w:r w:rsidR="006B7B5F">
        <w:rPr>
          <w:rFonts w:ascii="Times New Roman" w:hAnsi="Times New Roman" w:cs="Times New Roman"/>
        </w:rPr>
        <w:t>created whi</w:t>
      </w:r>
      <w:r w:rsidR="003C6CBD">
        <w:rPr>
          <w:rFonts w:ascii="Times New Roman" w:hAnsi="Times New Roman" w:cs="Times New Roman"/>
        </w:rPr>
        <w:t>le</w:t>
      </w:r>
      <w:r w:rsidR="006B7B5F">
        <w:rPr>
          <w:rFonts w:ascii="Times New Roman" w:hAnsi="Times New Roman" w:cs="Times New Roman"/>
        </w:rPr>
        <w:t xml:space="preserve"> ensuring </w:t>
      </w:r>
      <w:r w:rsidR="00B75427">
        <w:rPr>
          <w:rFonts w:ascii="Times New Roman" w:hAnsi="Times New Roman" w:cs="Times New Roman"/>
        </w:rPr>
        <w:t xml:space="preserve">overall </w:t>
      </w:r>
      <w:r w:rsidR="004B44FF">
        <w:rPr>
          <w:rFonts w:ascii="Times New Roman" w:hAnsi="Times New Roman" w:cs="Times New Roman"/>
        </w:rPr>
        <w:t xml:space="preserve">lateral stability </w:t>
      </w:r>
      <w:r w:rsidR="00B75427">
        <w:rPr>
          <w:rFonts w:ascii="Times New Roman" w:hAnsi="Times New Roman" w:cs="Times New Roman"/>
        </w:rPr>
        <w:t xml:space="preserve">with design calculations of specific members </w:t>
      </w:r>
      <w:r w:rsidR="007036B8">
        <w:rPr>
          <w:rFonts w:ascii="Times New Roman" w:hAnsi="Times New Roman" w:cs="Times New Roman"/>
        </w:rPr>
        <w:t xml:space="preserve">with the specific load combinations </w:t>
      </w:r>
      <w:r w:rsidR="00B75427">
        <w:rPr>
          <w:rFonts w:ascii="Times New Roman" w:hAnsi="Times New Roman" w:cs="Times New Roman"/>
        </w:rPr>
        <w:t>requested by the clients. The co</w:t>
      </w:r>
      <w:r w:rsidR="00AC7262">
        <w:rPr>
          <w:rFonts w:ascii="Times New Roman" w:hAnsi="Times New Roman" w:cs="Times New Roman"/>
        </w:rPr>
        <w:t>nstruction cost and time</w:t>
      </w:r>
      <w:r w:rsidR="00B75427">
        <w:rPr>
          <w:rFonts w:ascii="Times New Roman" w:hAnsi="Times New Roman" w:cs="Times New Roman"/>
        </w:rPr>
        <w:t xml:space="preserve"> will be analysed along with the carbon footprint to provide the most efficient</w:t>
      </w:r>
      <w:r w:rsidR="00B570A8">
        <w:rPr>
          <w:rFonts w:ascii="Times New Roman" w:hAnsi="Times New Roman" w:cs="Times New Roman"/>
        </w:rPr>
        <w:t xml:space="preserve">, sustainable </w:t>
      </w:r>
      <w:r w:rsidR="00B75427">
        <w:rPr>
          <w:rFonts w:ascii="Times New Roman" w:hAnsi="Times New Roman" w:cs="Times New Roman"/>
        </w:rPr>
        <w:t xml:space="preserve">and economical design. </w:t>
      </w:r>
    </w:p>
    <w:p w14:paraId="5541C456" w14:textId="1EB8550D" w:rsidR="00F7088B" w:rsidRPr="00142D8A" w:rsidRDefault="001D0AB6" w:rsidP="00E41601">
      <w:pPr>
        <w:pStyle w:val="Caption"/>
        <w:jc w:val="center"/>
      </w:pPr>
      <w:r>
        <w:t xml:space="preserve">Table </w:t>
      </w:r>
      <w:r>
        <w:fldChar w:fldCharType="begin"/>
      </w:r>
      <w:r>
        <w:instrText xml:space="preserve"> SEQ Table \* ARABIC </w:instrText>
      </w:r>
      <w:r>
        <w:fldChar w:fldCharType="separate"/>
      </w:r>
      <w:r w:rsidR="009B5214">
        <w:rPr>
          <w:noProof/>
        </w:rPr>
        <w:t>1</w:t>
      </w:r>
      <w:r>
        <w:fldChar w:fldCharType="end"/>
      </w:r>
      <w:r>
        <w:t xml:space="preserve">: Key </w:t>
      </w:r>
      <w:r w:rsidR="00EA1F2B">
        <w:t>Details</w:t>
      </w:r>
      <w:r>
        <w:t xml:space="preserve"> of slab</w:t>
      </w:r>
    </w:p>
    <w:tbl>
      <w:tblPr>
        <w:tblStyle w:val="TableGrid"/>
        <w:tblW w:w="9776" w:type="dxa"/>
        <w:tblLook w:val="04A0" w:firstRow="1" w:lastRow="0" w:firstColumn="1" w:lastColumn="0" w:noHBand="0" w:noVBand="1"/>
      </w:tblPr>
      <w:tblGrid>
        <w:gridCol w:w="1129"/>
        <w:gridCol w:w="1134"/>
        <w:gridCol w:w="1134"/>
        <w:gridCol w:w="1134"/>
        <w:gridCol w:w="1418"/>
        <w:gridCol w:w="1984"/>
        <w:gridCol w:w="1843"/>
      </w:tblGrid>
      <w:tr w:rsidR="00542E0D" w14:paraId="48445C85" w14:textId="77777777" w:rsidTr="00542E0D">
        <w:tc>
          <w:tcPr>
            <w:tcW w:w="1129" w:type="dxa"/>
            <w:shd w:val="clear" w:color="auto" w:fill="D9D9D9" w:themeFill="background1" w:themeFillShade="D9"/>
          </w:tcPr>
          <w:p w14:paraId="5C8FDF4D" w14:textId="06AAFCA8" w:rsidR="00542E0D" w:rsidRDefault="00542E0D" w:rsidP="00626FF5">
            <w:pPr>
              <w:jc w:val="center"/>
              <w:rPr>
                <w:rFonts w:ascii="Times New Roman" w:hAnsi="Times New Roman" w:cs="Times New Roman"/>
              </w:rPr>
            </w:pPr>
            <w:r>
              <w:rPr>
                <w:rFonts w:ascii="Times New Roman" w:hAnsi="Times New Roman" w:cs="Times New Roman"/>
              </w:rPr>
              <w:t>Type of slab</w:t>
            </w:r>
          </w:p>
        </w:tc>
        <w:tc>
          <w:tcPr>
            <w:tcW w:w="1134" w:type="dxa"/>
            <w:shd w:val="clear" w:color="auto" w:fill="D9D9D9" w:themeFill="background1" w:themeFillShade="D9"/>
          </w:tcPr>
          <w:p w14:paraId="16767640" w14:textId="778289B9" w:rsidR="00542E0D" w:rsidRDefault="00542E0D" w:rsidP="00626FF5">
            <w:pPr>
              <w:jc w:val="center"/>
              <w:rPr>
                <w:rFonts w:ascii="Times New Roman" w:hAnsi="Times New Roman" w:cs="Times New Roman"/>
              </w:rPr>
            </w:pPr>
            <w:r>
              <w:rPr>
                <w:rFonts w:ascii="Times New Roman" w:hAnsi="Times New Roman" w:cs="Times New Roman"/>
              </w:rPr>
              <w:t>Structure Class</w:t>
            </w:r>
          </w:p>
        </w:tc>
        <w:tc>
          <w:tcPr>
            <w:tcW w:w="1134" w:type="dxa"/>
            <w:shd w:val="clear" w:color="auto" w:fill="D9D9D9" w:themeFill="background1" w:themeFillShade="D9"/>
          </w:tcPr>
          <w:p w14:paraId="59A33098" w14:textId="68AB65E9" w:rsidR="00542E0D" w:rsidRDefault="00542E0D" w:rsidP="00626FF5">
            <w:pPr>
              <w:jc w:val="center"/>
              <w:rPr>
                <w:rFonts w:ascii="Times New Roman" w:hAnsi="Times New Roman" w:cs="Times New Roman"/>
              </w:rPr>
            </w:pPr>
            <w:r>
              <w:rPr>
                <w:rFonts w:ascii="Times New Roman" w:hAnsi="Times New Roman" w:cs="Times New Roman"/>
              </w:rPr>
              <w:t>Exposure class</w:t>
            </w:r>
          </w:p>
        </w:tc>
        <w:tc>
          <w:tcPr>
            <w:tcW w:w="1134" w:type="dxa"/>
            <w:shd w:val="clear" w:color="auto" w:fill="D9D9D9" w:themeFill="background1" w:themeFillShade="D9"/>
          </w:tcPr>
          <w:p w14:paraId="648C0BA9" w14:textId="12719448" w:rsidR="00542E0D" w:rsidRDefault="00542E0D" w:rsidP="00626FF5">
            <w:pPr>
              <w:jc w:val="center"/>
              <w:rPr>
                <w:rFonts w:ascii="Times New Roman" w:hAnsi="Times New Roman" w:cs="Times New Roman"/>
              </w:rPr>
            </w:pPr>
            <w:r>
              <w:rPr>
                <w:rFonts w:ascii="Times New Roman" w:hAnsi="Times New Roman" w:cs="Times New Roman"/>
              </w:rPr>
              <w:t>Concrete grade</w:t>
            </w:r>
          </w:p>
        </w:tc>
        <w:tc>
          <w:tcPr>
            <w:tcW w:w="1418" w:type="dxa"/>
            <w:shd w:val="clear" w:color="auto" w:fill="D9D9D9" w:themeFill="background1" w:themeFillShade="D9"/>
          </w:tcPr>
          <w:p w14:paraId="6BA8476E" w14:textId="2A525291" w:rsidR="00542E0D" w:rsidRDefault="00542E0D" w:rsidP="00626FF5">
            <w:pPr>
              <w:jc w:val="center"/>
              <w:rPr>
                <w:rFonts w:ascii="Times New Roman" w:hAnsi="Times New Roman" w:cs="Times New Roman"/>
              </w:rPr>
            </w:pPr>
            <w:r>
              <w:rPr>
                <w:rFonts w:ascii="Times New Roman" w:hAnsi="Times New Roman" w:cs="Times New Roman"/>
              </w:rPr>
              <w:t>End support</w:t>
            </w:r>
          </w:p>
        </w:tc>
        <w:tc>
          <w:tcPr>
            <w:tcW w:w="1984" w:type="dxa"/>
            <w:shd w:val="clear" w:color="auto" w:fill="D9D9D9" w:themeFill="background1" w:themeFillShade="D9"/>
          </w:tcPr>
          <w:p w14:paraId="31C93C86" w14:textId="3336584C" w:rsidR="00542E0D" w:rsidRDefault="00542E0D" w:rsidP="00626FF5">
            <w:pPr>
              <w:jc w:val="center"/>
              <w:rPr>
                <w:rFonts w:ascii="Times New Roman" w:hAnsi="Times New Roman" w:cs="Times New Roman"/>
              </w:rPr>
            </w:pPr>
            <w:r>
              <w:rPr>
                <w:rFonts w:ascii="Times New Roman" w:hAnsi="Times New Roman" w:cs="Times New Roman"/>
              </w:rPr>
              <w:t>Shear connectors and spacing</w:t>
            </w:r>
          </w:p>
        </w:tc>
        <w:tc>
          <w:tcPr>
            <w:tcW w:w="1843" w:type="dxa"/>
            <w:shd w:val="clear" w:color="auto" w:fill="D9D9D9" w:themeFill="background1" w:themeFillShade="D9"/>
          </w:tcPr>
          <w:p w14:paraId="1023BA5F" w14:textId="46E62A5C" w:rsidR="00542E0D" w:rsidRDefault="00542E0D" w:rsidP="00626FF5">
            <w:pPr>
              <w:jc w:val="center"/>
              <w:rPr>
                <w:rFonts w:ascii="Times New Roman" w:hAnsi="Times New Roman" w:cs="Times New Roman"/>
              </w:rPr>
            </w:pPr>
            <w:r>
              <w:rPr>
                <w:rFonts w:ascii="Times New Roman" w:hAnsi="Times New Roman" w:cs="Times New Roman"/>
              </w:rPr>
              <w:t>Mesh</w:t>
            </w:r>
          </w:p>
        </w:tc>
      </w:tr>
      <w:tr w:rsidR="00542E0D" w14:paraId="5B556968" w14:textId="77777777" w:rsidTr="00542E0D">
        <w:tc>
          <w:tcPr>
            <w:tcW w:w="1129" w:type="dxa"/>
          </w:tcPr>
          <w:p w14:paraId="33A6FE96" w14:textId="49DD1543" w:rsidR="00542E0D" w:rsidRDefault="00542E0D" w:rsidP="00542E0D">
            <w:pPr>
              <w:jc w:val="center"/>
              <w:rPr>
                <w:rFonts w:ascii="Times New Roman" w:hAnsi="Times New Roman" w:cs="Times New Roman"/>
              </w:rPr>
            </w:pPr>
            <w:r>
              <w:rPr>
                <w:rFonts w:ascii="Times New Roman" w:hAnsi="Times New Roman" w:cs="Times New Roman"/>
              </w:rPr>
              <w:t xml:space="preserve">Two ways </w:t>
            </w:r>
          </w:p>
          <w:p w14:paraId="2B69698B" w14:textId="36626B00" w:rsidR="00542E0D" w:rsidRDefault="00542E0D" w:rsidP="00542E0D">
            <w:pPr>
              <w:jc w:val="center"/>
              <w:rPr>
                <w:rFonts w:ascii="Times New Roman" w:hAnsi="Times New Roman" w:cs="Times New Roman"/>
              </w:rPr>
            </w:pPr>
            <w:r>
              <w:rPr>
                <w:rFonts w:ascii="Times New Roman" w:hAnsi="Times New Roman" w:cs="Times New Roman"/>
              </w:rPr>
              <w:t>slab</w:t>
            </w:r>
          </w:p>
        </w:tc>
        <w:tc>
          <w:tcPr>
            <w:tcW w:w="1134" w:type="dxa"/>
          </w:tcPr>
          <w:p w14:paraId="0602C853" w14:textId="2F110C19" w:rsidR="00542E0D" w:rsidRDefault="00542E0D" w:rsidP="00542E0D">
            <w:pPr>
              <w:jc w:val="center"/>
              <w:rPr>
                <w:rFonts w:ascii="Times New Roman" w:hAnsi="Times New Roman" w:cs="Times New Roman"/>
              </w:rPr>
            </w:pPr>
            <w:r>
              <w:rPr>
                <w:rFonts w:ascii="Times New Roman" w:hAnsi="Times New Roman" w:cs="Times New Roman"/>
              </w:rPr>
              <w:t>S3</w:t>
            </w:r>
          </w:p>
        </w:tc>
        <w:tc>
          <w:tcPr>
            <w:tcW w:w="1134" w:type="dxa"/>
          </w:tcPr>
          <w:p w14:paraId="33CBDA6D" w14:textId="6D2926E7" w:rsidR="00542E0D" w:rsidRDefault="00542E0D" w:rsidP="00542E0D">
            <w:pPr>
              <w:jc w:val="center"/>
              <w:rPr>
                <w:rFonts w:ascii="Times New Roman" w:hAnsi="Times New Roman" w:cs="Times New Roman"/>
              </w:rPr>
            </w:pPr>
            <w:r>
              <w:rPr>
                <w:rFonts w:ascii="Times New Roman" w:hAnsi="Times New Roman" w:cs="Times New Roman"/>
              </w:rPr>
              <w:t>XC1</w:t>
            </w:r>
          </w:p>
        </w:tc>
        <w:tc>
          <w:tcPr>
            <w:tcW w:w="1134" w:type="dxa"/>
          </w:tcPr>
          <w:p w14:paraId="2E87679F" w14:textId="1B1532CD" w:rsidR="00542E0D" w:rsidRDefault="00542E0D" w:rsidP="00542E0D">
            <w:pPr>
              <w:jc w:val="center"/>
              <w:rPr>
                <w:rFonts w:ascii="Times New Roman" w:hAnsi="Times New Roman" w:cs="Times New Roman"/>
              </w:rPr>
            </w:pPr>
            <w:r>
              <w:rPr>
                <w:rFonts w:ascii="Times New Roman" w:hAnsi="Times New Roman" w:cs="Times New Roman"/>
              </w:rPr>
              <w:t>C25/C30</w:t>
            </w:r>
          </w:p>
        </w:tc>
        <w:tc>
          <w:tcPr>
            <w:tcW w:w="1418" w:type="dxa"/>
          </w:tcPr>
          <w:p w14:paraId="1B9EFCB1" w14:textId="23678C8C" w:rsidR="00542E0D" w:rsidRDefault="00542E0D" w:rsidP="00542E0D">
            <w:pPr>
              <w:jc w:val="center"/>
              <w:rPr>
                <w:rFonts w:ascii="Times New Roman" w:hAnsi="Times New Roman" w:cs="Times New Roman"/>
              </w:rPr>
            </w:pPr>
            <w:r>
              <w:rPr>
                <w:rFonts w:ascii="Times New Roman" w:hAnsi="Times New Roman" w:cs="Times New Roman"/>
              </w:rPr>
              <w:t>Fixed</w:t>
            </w:r>
          </w:p>
        </w:tc>
        <w:tc>
          <w:tcPr>
            <w:tcW w:w="1984" w:type="dxa"/>
          </w:tcPr>
          <w:p w14:paraId="3D50DDCB" w14:textId="67023354" w:rsidR="00542E0D" w:rsidRDefault="00542E0D" w:rsidP="00542E0D">
            <w:pPr>
              <w:jc w:val="center"/>
              <w:rPr>
                <w:rFonts w:ascii="Times New Roman" w:hAnsi="Times New Roman" w:cs="Times New Roman"/>
              </w:rPr>
            </w:pPr>
            <w:r>
              <w:rPr>
                <w:rFonts w:ascii="Times New Roman" w:hAnsi="Times New Roman" w:cs="Times New Roman"/>
              </w:rPr>
              <w:t>Not required, see hand calc. for detail</w:t>
            </w:r>
          </w:p>
        </w:tc>
        <w:tc>
          <w:tcPr>
            <w:tcW w:w="1843" w:type="dxa"/>
          </w:tcPr>
          <w:p w14:paraId="62597B84" w14:textId="5392C9A7" w:rsidR="00542E0D" w:rsidRDefault="00542E0D" w:rsidP="00542E0D">
            <w:pPr>
              <w:keepNext/>
              <w:jc w:val="center"/>
              <w:rPr>
                <w:rFonts w:ascii="Times New Roman" w:hAnsi="Times New Roman" w:cs="Times New Roman"/>
              </w:rPr>
            </w:pPr>
            <w:r>
              <w:rPr>
                <w:rFonts w:ascii="Times New Roman" w:hAnsi="Times New Roman" w:cs="Times New Roman"/>
              </w:rPr>
              <w:t xml:space="preserve">Depends, please see Appendix and hand calculation </w:t>
            </w:r>
          </w:p>
        </w:tc>
      </w:tr>
    </w:tbl>
    <w:p w14:paraId="6BB6918A" w14:textId="6C15EC55" w:rsidR="001320E3" w:rsidRDefault="00142D8A" w:rsidP="00E41601">
      <w:pPr>
        <w:pStyle w:val="Caption"/>
        <w:jc w:val="center"/>
        <w:rPr>
          <w:rFonts w:ascii="Times New Roman" w:hAnsi="Times New Roman" w:cs="Times New Roman"/>
        </w:rPr>
      </w:pPr>
      <w:r>
        <w:t xml:space="preserve">Table </w:t>
      </w:r>
      <w:r>
        <w:fldChar w:fldCharType="begin"/>
      </w:r>
      <w:r>
        <w:instrText xml:space="preserve"> SEQ Table \* ARABIC </w:instrText>
      </w:r>
      <w:r>
        <w:fldChar w:fldCharType="separate"/>
      </w:r>
      <w:r w:rsidR="009B5214">
        <w:rPr>
          <w:noProof/>
        </w:rPr>
        <w:t>2</w:t>
      </w:r>
      <w:r>
        <w:fldChar w:fldCharType="end"/>
      </w:r>
      <w:r>
        <w:t>: Key Dimensions of Beams</w:t>
      </w:r>
    </w:p>
    <w:tbl>
      <w:tblPr>
        <w:tblStyle w:val="TableGrid"/>
        <w:tblW w:w="9776" w:type="dxa"/>
        <w:tblLook w:val="04A0" w:firstRow="1" w:lastRow="0" w:firstColumn="1" w:lastColumn="0" w:noHBand="0" w:noVBand="1"/>
      </w:tblPr>
      <w:tblGrid>
        <w:gridCol w:w="1012"/>
        <w:gridCol w:w="1677"/>
        <w:gridCol w:w="1984"/>
        <w:gridCol w:w="1701"/>
        <w:gridCol w:w="1843"/>
        <w:gridCol w:w="1559"/>
      </w:tblGrid>
      <w:tr w:rsidR="005A2D8A" w14:paraId="5CAA7019" w14:textId="77777777" w:rsidTr="007E75B8">
        <w:tc>
          <w:tcPr>
            <w:tcW w:w="1012" w:type="dxa"/>
            <w:shd w:val="clear" w:color="auto" w:fill="D9D9D9" w:themeFill="background1" w:themeFillShade="D9"/>
          </w:tcPr>
          <w:p w14:paraId="17BE4735" w14:textId="11D0709D" w:rsidR="005A2D8A" w:rsidRDefault="005A2D8A" w:rsidP="00626FF5">
            <w:pPr>
              <w:jc w:val="center"/>
              <w:rPr>
                <w:rFonts w:ascii="Times New Roman" w:hAnsi="Times New Roman" w:cs="Times New Roman"/>
              </w:rPr>
            </w:pPr>
            <w:r>
              <w:rPr>
                <w:rFonts w:ascii="Times New Roman" w:hAnsi="Times New Roman" w:cs="Times New Roman"/>
              </w:rPr>
              <w:t>Beams</w:t>
            </w:r>
          </w:p>
        </w:tc>
        <w:tc>
          <w:tcPr>
            <w:tcW w:w="1677" w:type="dxa"/>
            <w:shd w:val="clear" w:color="auto" w:fill="D9D9D9" w:themeFill="background1" w:themeFillShade="D9"/>
          </w:tcPr>
          <w:p w14:paraId="79BE79EB" w14:textId="09547896" w:rsidR="005A2D8A" w:rsidRDefault="005A2D8A" w:rsidP="00626FF5">
            <w:pPr>
              <w:jc w:val="center"/>
              <w:rPr>
                <w:rFonts w:ascii="Times New Roman" w:hAnsi="Times New Roman" w:cs="Times New Roman"/>
              </w:rPr>
            </w:pPr>
            <w:r>
              <w:rPr>
                <w:rFonts w:ascii="Times New Roman" w:hAnsi="Times New Roman" w:cs="Times New Roman"/>
              </w:rPr>
              <w:t>Beam Span (m)</w:t>
            </w:r>
          </w:p>
        </w:tc>
        <w:tc>
          <w:tcPr>
            <w:tcW w:w="1984" w:type="dxa"/>
            <w:shd w:val="clear" w:color="auto" w:fill="D9D9D9" w:themeFill="background1" w:themeFillShade="D9"/>
          </w:tcPr>
          <w:p w14:paraId="1B581905" w14:textId="06F3E198" w:rsidR="005A2D8A" w:rsidRDefault="005A2D8A" w:rsidP="00626FF5">
            <w:pPr>
              <w:jc w:val="center"/>
              <w:rPr>
                <w:rFonts w:ascii="Times New Roman" w:hAnsi="Times New Roman" w:cs="Times New Roman"/>
              </w:rPr>
            </w:pPr>
            <w:r>
              <w:rPr>
                <w:rFonts w:ascii="Times New Roman" w:hAnsi="Times New Roman" w:cs="Times New Roman"/>
              </w:rPr>
              <w:t>Dimension</w:t>
            </w:r>
            <w:r w:rsidR="00F570DB">
              <w:rPr>
                <w:rFonts w:ascii="Times New Roman" w:hAnsi="Times New Roman" w:cs="Times New Roman"/>
              </w:rPr>
              <w:t xml:space="preserve"> (mm)</w:t>
            </w:r>
          </w:p>
        </w:tc>
        <w:tc>
          <w:tcPr>
            <w:tcW w:w="1701" w:type="dxa"/>
            <w:shd w:val="clear" w:color="auto" w:fill="D9D9D9" w:themeFill="background1" w:themeFillShade="D9"/>
          </w:tcPr>
          <w:p w14:paraId="1DC496FB" w14:textId="464B43F4" w:rsidR="005A2D8A" w:rsidRDefault="005A2D8A" w:rsidP="00626FF5">
            <w:pPr>
              <w:jc w:val="center"/>
              <w:rPr>
                <w:rFonts w:ascii="Times New Roman" w:hAnsi="Times New Roman" w:cs="Times New Roman"/>
              </w:rPr>
            </w:pPr>
            <w:r>
              <w:rPr>
                <w:rFonts w:ascii="Times New Roman" w:hAnsi="Times New Roman" w:cs="Times New Roman"/>
              </w:rPr>
              <w:t>Exposure class</w:t>
            </w:r>
          </w:p>
        </w:tc>
        <w:tc>
          <w:tcPr>
            <w:tcW w:w="1843" w:type="dxa"/>
            <w:shd w:val="clear" w:color="auto" w:fill="D9D9D9" w:themeFill="background1" w:themeFillShade="D9"/>
          </w:tcPr>
          <w:p w14:paraId="62A10154" w14:textId="5FACD790" w:rsidR="005A2D8A" w:rsidRDefault="009665B7" w:rsidP="00626FF5">
            <w:pPr>
              <w:jc w:val="center"/>
              <w:rPr>
                <w:rFonts w:ascii="Times New Roman" w:hAnsi="Times New Roman" w:cs="Times New Roman"/>
              </w:rPr>
            </w:pPr>
            <w:r>
              <w:rPr>
                <w:rFonts w:ascii="Times New Roman" w:hAnsi="Times New Roman" w:cs="Times New Roman"/>
              </w:rPr>
              <w:t>Self-weight (</w:t>
            </w:r>
            <w:r w:rsidR="00501840">
              <w:rPr>
                <w:rFonts w:ascii="Times New Roman" w:hAnsi="Times New Roman" w:cs="Times New Roman"/>
              </w:rPr>
              <w:t>kg</w:t>
            </w:r>
            <w:r>
              <w:rPr>
                <w:rFonts w:ascii="Times New Roman" w:hAnsi="Times New Roman" w:cs="Times New Roman"/>
              </w:rPr>
              <w:t>)</w:t>
            </w:r>
          </w:p>
        </w:tc>
        <w:tc>
          <w:tcPr>
            <w:tcW w:w="1559" w:type="dxa"/>
            <w:shd w:val="clear" w:color="auto" w:fill="D9D9D9" w:themeFill="background1" w:themeFillShade="D9"/>
          </w:tcPr>
          <w:p w14:paraId="55BCE4CE" w14:textId="1C18C0D7" w:rsidR="005A2D8A" w:rsidRDefault="005A2D8A" w:rsidP="00626FF5">
            <w:pPr>
              <w:jc w:val="center"/>
              <w:rPr>
                <w:rFonts w:ascii="Times New Roman" w:hAnsi="Times New Roman" w:cs="Times New Roman"/>
              </w:rPr>
            </w:pPr>
            <w:r>
              <w:rPr>
                <w:rFonts w:ascii="Times New Roman" w:hAnsi="Times New Roman" w:cs="Times New Roman"/>
              </w:rPr>
              <w:t>Concrete grade</w:t>
            </w:r>
          </w:p>
        </w:tc>
      </w:tr>
      <w:tr w:rsidR="005A2D8A" w14:paraId="30593ECF" w14:textId="77777777" w:rsidTr="007E75B8">
        <w:tc>
          <w:tcPr>
            <w:tcW w:w="1012" w:type="dxa"/>
          </w:tcPr>
          <w:p w14:paraId="119B65D9" w14:textId="32EA8496" w:rsidR="005A2D8A" w:rsidRDefault="005A2D8A" w:rsidP="00626FF5">
            <w:pPr>
              <w:jc w:val="center"/>
              <w:rPr>
                <w:rFonts w:ascii="Times New Roman" w:hAnsi="Times New Roman" w:cs="Times New Roman"/>
              </w:rPr>
            </w:pPr>
            <w:r>
              <w:rPr>
                <w:rFonts w:ascii="Times New Roman" w:hAnsi="Times New Roman" w:cs="Times New Roman"/>
              </w:rPr>
              <w:t>C1/2</w:t>
            </w:r>
          </w:p>
        </w:tc>
        <w:tc>
          <w:tcPr>
            <w:tcW w:w="1677" w:type="dxa"/>
          </w:tcPr>
          <w:p w14:paraId="119EE57D" w14:textId="3351B0C1" w:rsidR="005A2D8A" w:rsidRDefault="00F570DB" w:rsidP="00626FF5">
            <w:pPr>
              <w:jc w:val="center"/>
              <w:rPr>
                <w:rFonts w:ascii="Times New Roman" w:hAnsi="Times New Roman" w:cs="Times New Roman"/>
              </w:rPr>
            </w:pPr>
            <w:r>
              <w:rPr>
                <w:rFonts w:ascii="Times New Roman" w:hAnsi="Times New Roman" w:cs="Times New Roman"/>
              </w:rPr>
              <w:t>9.825</w:t>
            </w:r>
          </w:p>
        </w:tc>
        <w:tc>
          <w:tcPr>
            <w:tcW w:w="1984" w:type="dxa"/>
          </w:tcPr>
          <w:p w14:paraId="17D6B3F8" w14:textId="590FA426" w:rsidR="005A2D8A" w:rsidRDefault="00F570DB" w:rsidP="00626FF5">
            <w:pPr>
              <w:jc w:val="center"/>
              <w:rPr>
                <w:rFonts w:ascii="Times New Roman" w:hAnsi="Times New Roman" w:cs="Times New Roman"/>
              </w:rPr>
            </w:pPr>
            <w:r>
              <w:rPr>
                <w:rFonts w:ascii="Times New Roman" w:hAnsi="Times New Roman" w:cs="Times New Roman"/>
              </w:rPr>
              <w:t>400 x 600</w:t>
            </w:r>
          </w:p>
        </w:tc>
        <w:tc>
          <w:tcPr>
            <w:tcW w:w="1701" w:type="dxa"/>
          </w:tcPr>
          <w:p w14:paraId="22C2F67B" w14:textId="329C686D" w:rsidR="005A2D8A" w:rsidRDefault="001F35F7" w:rsidP="00626FF5">
            <w:pPr>
              <w:jc w:val="center"/>
              <w:rPr>
                <w:rFonts w:ascii="Times New Roman" w:hAnsi="Times New Roman" w:cs="Times New Roman"/>
              </w:rPr>
            </w:pPr>
            <w:r>
              <w:rPr>
                <w:rFonts w:ascii="Times New Roman" w:hAnsi="Times New Roman" w:cs="Times New Roman"/>
              </w:rPr>
              <w:t>XC1</w:t>
            </w:r>
          </w:p>
        </w:tc>
        <w:tc>
          <w:tcPr>
            <w:tcW w:w="1843" w:type="dxa"/>
          </w:tcPr>
          <w:p w14:paraId="5A44A960" w14:textId="6C268300" w:rsidR="005A2D8A" w:rsidRDefault="00626FF5" w:rsidP="00626FF5">
            <w:pPr>
              <w:jc w:val="center"/>
              <w:rPr>
                <w:rFonts w:ascii="Times New Roman" w:hAnsi="Times New Roman" w:cs="Times New Roman"/>
              </w:rPr>
            </w:pPr>
            <w:r>
              <w:rPr>
                <w:rFonts w:ascii="Times New Roman" w:hAnsi="Times New Roman" w:cs="Times New Roman"/>
              </w:rPr>
              <w:t>58.5</w:t>
            </w:r>
          </w:p>
        </w:tc>
        <w:tc>
          <w:tcPr>
            <w:tcW w:w="1559" w:type="dxa"/>
          </w:tcPr>
          <w:p w14:paraId="1722A2EA" w14:textId="7463D2D0" w:rsidR="005A2D8A" w:rsidRDefault="001F35F7" w:rsidP="00626FF5">
            <w:pPr>
              <w:jc w:val="center"/>
              <w:rPr>
                <w:rFonts w:ascii="Times New Roman" w:hAnsi="Times New Roman" w:cs="Times New Roman"/>
              </w:rPr>
            </w:pPr>
            <w:r>
              <w:rPr>
                <w:rFonts w:ascii="Times New Roman" w:hAnsi="Times New Roman" w:cs="Times New Roman"/>
              </w:rPr>
              <w:t>C25/30</w:t>
            </w:r>
          </w:p>
        </w:tc>
      </w:tr>
      <w:tr w:rsidR="005A2D8A" w14:paraId="638D2D07" w14:textId="77777777" w:rsidTr="007E75B8">
        <w:tc>
          <w:tcPr>
            <w:tcW w:w="1012" w:type="dxa"/>
          </w:tcPr>
          <w:p w14:paraId="6ACB5F6B" w14:textId="48C343AD" w:rsidR="005A2D8A" w:rsidRDefault="005A2D8A" w:rsidP="00626FF5">
            <w:pPr>
              <w:jc w:val="center"/>
              <w:rPr>
                <w:rFonts w:ascii="Times New Roman" w:hAnsi="Times New Roman" w:cs="Times New Roman"/>
              </w:rPr>
            </w:pPr>
            <w:r>
              <w:rPr>
                <w:rFonts w:ascii="Times New Roman" w:hAnsi="Times New Roman" w:cs="Times New Roman"/>
              </w:rPr>
              <w:t>C2/3</w:t>
            </w:r>
          </w:p>
        </w:tc>
        <w:tc>
          <w:tcPr>
            <w:tcW w:w="1677" w:type="dxa"/>
          </w:tcPr>
          <w:p w14:paraId="17186C02" w14:textId="13678D82" w:rsidR="005A2D8A" w:rsidRDefault="00F570DB" w:rsidP="00626FF5">
            <w:pPr>
              <w:jc w:val="center"/>
              <w:rPr>
                <w:rFonts w:ascii="Times New Roman" w:hAnsi="Times New Roman" w:cs="Times New Roman"/>
              </w:rPr>
            </w:pPr>
            <w:r>
              <w:rPr>
                <w:rFonts w:ascii="Times New Roman" w:hAnsi="Times New Roman" w:cs="Times New Roman"/>
              </w:rPr>
              <w:t>7.7</w:t>
            </w:r>
          </w:p>
        </w:tc>
        <w:tc>
          <w:tcPr>
            <w:tcW w:w="1984" w:type="dxa"/>
          </w:tcPr>
          <w:p w14:paraId="1EF43E01" w14:textId="058C574A" w:rsidR="005A2D8A" w:rsidRDefault="00F570DB" w:rsidP="00626FF5">
            <w:pPr>
              <w:jc w:val="center"/>
              <w:rPr>
                <w:rFonts w:ascii="Times New Roman" w:hAnsi="Times New Roman" w:cs="Times New Roman"/>
              </w:rPr>
            </w:pPr>
            <w:r>
              <w:rPr>
                <w:rFonts w:ascii="Times New Roman" w:hAnsi="Times New Roman" w:cs="Times New Roman"/>
              </w:rPr>
              <w:t>400 x 600</w:t>
            </w:r>
          </w:p>
        </w:tc>
        <w:tc>
          <w:tcPr>
            <w:tcW w:w="1701" w:type="dxa"/>
          </w:tcPr>
          <w:p w14:paraId="1AFB6576" w14:textId="408AD913" w:rsidR="005A2D8A" w:rsidRDefault="000245B5" w:rsidP="00626FF5">
            <w:pPr>
              <w:jc w:val="center"/>
              <w:rPr>
                <w:rFonts w:ascii="Times New Roman" w:hAnsi="Times New Roman" w:cs="Times New Roman"/>
              </w:rPr>
            </w:pPr>
            <w:r>
              <w:rPr>
                <w:rFonts w:ascii="Times New Roman" w:hAnsi="Times New Roman" w:cs="Times New Roman"/>
              </w:rPr>
              <w:t>XC1</w:t>
            </w:r>
          </w:p>
        </w:tc>
        <w:tc>
          <w:tcPr>
            <w:tcW w:w="1843" w:type="dxa"/>
          </w:tcPr>
          <w:p w14:paraId="1DFE8D7C" w14:textId="55602CE7" w:rsidR="005A2D8A" w:rsidRDefault="009665B7" w:rsidP="00626FF5">
            <w:pPr>
              <w:jc w:val="center"/>
              <w:rPr>
                <w:rFonts w:ascii="Times New Roman" w:hAnsi="Times New Roman" w:cs="Times New Roman"/>
              </w:rPr>
            </w:pPr>
            <w:r>
              <w:rPr>
                <w:rFonts w:ascii="Times New Roman" w:hAnsi="Times New Roman" w:cs="Times New Roman"/>
              </w:rPr>
              <w:t>45.8</w:t>
            </w:r>
          </w:p>
        </w:tc>
        <w:tc>
          <w:tcPr>
            <w:tcW w:w="1559" w:type="dxa"/>
          </w:tcPr>
          <w:p w14:paraId="49869202" w14:textId="05C7BFCF" w:rsidR="005A2D8A" w:rsidRDefault="001F35F7" w:rsidP="00626FF5">
            <w:pPr>
              <w:jc w:val="center"/>
              <w:rPr>
                <w:rFonts w:ascii="Times New Roman" w:hAnsi="Times New Roman" w:cs="Times New Roman"/>
              </w:rPr>
            </w:pPr>
            <w:r>
              <w:rPr>
                <w:rFonts w:ascii="Times New Roman" w:hAnsi="Times New Roman" w:cs="Times New Roman"/>
              </w:rPr>
              <w:t>C25/30</w:t>
            </w:r>
          </w:p>
        </w:tc>
      </w:tr>
      <w:tr w:rsidR="005A2D8A" w14:paraId="0FBEACE8" w14:textId="77777777" w:rsidTr="007E75B8">
        <w:tc>
          <w:tcPr>
            <w:tcW w:w="1012" w:type="dxa"/>
          </w:tcPr>
          <w:p w14:paraId="3A055FD4" w14:textId="51BF62C7" w:rsidR="005A2D8A" w:rsidRDefault="005A2D8A" w:rsidP="00626FF5">
            <w:pPr>
              <w:jc w:val="center"/>
              <w:rPr>
                <w:rFonts w:ascii="Times New Roman" w:hAnsi="Times New Roman" w:cs="Times New Roman"/>
              </w:rPr>
            </w:pPr>
            <w:r>
              <w:rPr>
                <w:rFonts w:ascii="Times New Roman" w:hAnsi="Times New Roman" w:cs="Times New Roman"/>
              </w:rPr>
              <w:t>C2-D2</w:t>
            </w:r>
          </w:p>
        </w:tc>
        <w:tc>
          <w:tcPr>
            <w:tcW w:w="1677" w:type="dxa"/>
          </w:tcPr>
          <w:p w14:paraId="7B3A0C46" w14:textId="0066DA2B" w:rsidR="005A2D8A" w:rsidRDefault="00865274" w:rsidP="00626FF5">
            <w:pPr>
              <w:jc w:val="center"/>
              <w:rPr>
                <w:rFonts w:ascii="Times New Roman" w:hAnsi="Times New Roman" w:cs="Times New Roman"/>
              </w:rPr>
            </w:pPr>
            <w:r>
              <w:rPr>
                <w:rFonts w:ascii="Times New Roman" w:hAnsi="Times New Roman" w:cs="Times New Roman"/>
              </w:rPr>
              <w:t>5</w:t>
            </w:r>
          </w:p>
        </w:tc>
        <w:tc>
          <w:tcPr>
            <w:tcW w:w="1984" w:type="dxa"/>
          </w:tcPr>
          <w:p w14:paraId="7CF5C579" w14:textId="74488806" w:rsidR="005A2D8A" w:rsidRDefault="0078712C" w:rsidP="00626FF5">
            <w:pPr>
              <w:jc w:val="center"/>
              <w:rPr>
                <w:rFonts w:ascii="Times New Roman" w:hAnsi="Times New Roman" w:cs="Times New Roman"/>
              </w:rPr>
            </w:pPr>
            <w:r>
              <w:rPr>
                <w:rFonts w:ascii="Times New Roman" w:hAnsi="Times New Roman" w:cs="Times New Roman"/>
              </w:rPr>
              <w:t>280</w:t>
            </w:r>
            <w:r w:rsidR="004042ED">
              <w:rPr>
                <w:rFonts w:ascii="Times New Roman" w:hAnsi="Times New Roman" w:cs="Times New Roman"/>
              </w:rPr>
              <w:t xml:space="preserve"> x 350</w:t>
            </w:r>
          </w:p>
        </w:tc>
        <w:tc>
          <w:tcPr>
            <w:tcW w:w="1701" w:type="dxa"/>
          </w:tcPr>
          <w:p w14:paraId="7BA5B075" w14:textId="0E124E3C" w:rsidR="005A2D8A" w:rsidRDefault="004042ED" w:rsidP="00626FF5">
            <w:pPr>
              <w:jc w:val="center"/>
              <w:rPr>
                <w:rFonts w:ascii="Times New Roman" w:hAnsi="Times New Roman" w:cs="Times New Roman"/>
              </w:rPr>
            </w:pPr>
            <w:r>
              <w:rPr>
                <w:rFonts w:ascii="Times New Roman" w:hAnsi="Times New Roman" w:cs="Times New Roman"/>
              </w:rPr>
              <w:t>XC1</w:t>
            </w:r>
          </w:p>
        </w:tc>
        <w:tc>
          <w:tcPr>
            <w:tcW w:w="1843" w:type="dxa"/>
          </w:tcPr>
          <w:p w14:paraId="36E678F3" w14:textId="4A812607" w:rsidR="005A2D8A" w:rsidRDefault="000B6E1D" w:rsidP="00626FF5">
            <w:pPr>
              <w:jc w:val="center"/>
              <w:rPr>
                <w:rFonts w:ascii="Times New Roman" w:hAnsi="Times New Roman" w:cs="Times New Roman"/>
              </w:rPr>
            </w:pPr>
            <w:r>
              <w:rPr>
                <w:rFonts w:ascii="Times New Roman" w:hAnsi="Times New Roman" w:cs="Times New Roman"/>
              </w:rPr>
              <w:t>14.0</w:t>
            </w:r>
          </w:p>
        </w:tc>
        <w:tc>
          <w:tcPr>
            <w:tcW w:w="1559" w:type="dxa"/>
          </w:tcPr>
          <w:p w14:paraId="42BAC5DD" w14:textId="5DE350A6" w:rsidR="005A2D8A" w:rsidRDefault="004042ED" w:rsidP="00626FF5">
            <w:pPr>
              <w:jc w:val="center"/>
              <w:rPr>
                <w:rFonts w:ascii="Times New Roman" w:hAnsi="Times New Roman" w:cs="Times New Roman"/>
              </w:rPr>
            </w:pPr>
            <w:r>
              <w:rPr>
                <w:rFonts w:ascii="Times New Roman" w:hAnsi="Times New Roman" w:cs="Times New Roman"/>
              </w:rPr>
              <w:t>C25/30</w:t>
            </w:r>
          </w:p>
        </w:tc>
      </w:tr>
      <w:tr w:rsidR="005A2D8A" w14:paraId="6145A95D" w14:textId="77777777" w:rsidTr="007E75B8">
        <w:tc>
          <w:tcPr>
            <w:tcW w:w="1012" w:type="dxa"/>
          </w:tcPr>
          <w:p w14:paraId="20FBEBF7" w14:textId="669D18BB" w:rsidR="005A2D8A" w:rsidRDefault="005A2D8A" w:rsidP="00626FF5">
            <w:pPr>
              <w:jc w:val="center"/>
              <w:rPr>
                <w:rFonts w:ascii="Times New Roman" w:hAnsi="Times New Roman" w:cs="Times New Roman"/>
              </w:rPr>
            </w:pPr>
            <w:r>
              <w:rPr>
                <w:rFonts w:ascii="Times New Roman" w:hAnsi="Times New Roman" w:cs="Times New Roman"/>
              </w:rPr>
              <w:t>C3-D3</w:t>
            </w:r>
          </w:p>
        </w:tc>
        <w:tc>
          <w:tcPr>
            <w:tcW w:w="1677" w:type="dxa"/>
          </w:tcPr>
          <w:p w14:paraId="7B983898" w14:textId="04CC50CF" w:rsidR="005A2D8A" w:rsidRDefault="00865274" w:rsidP="00626FF5">
            <w:pPr>
              <w:jc w:val="center"/>
              <w:rPr>
                <w:rFonts w:ascii="Times New Roman" w:hAnsi="Times New Roman" w:cs="Times New Roman"/>
              </w:rPr>
            </w:pPr>
            <w:r>
              <w:rPr>
                <w:rFonts w:ascii="Times New Roman" w:hAnsi="Times New Roman" w:cs="Times New Roman"/>
              </w:rPr>
              <w:t>5</w:t>
            </w:r>
          </w:p>
        </w:tc>
        <w:tc>
          <w:tcPr>
            <w:tcW w:w="1984" w:type="dxa"/>
          </w:tcPr>
          <w:p w14:paraId="19C02591" w14:textId="03D08590" w:rsidR="005A2D8A" w:rsidRDefault="004042ED" w:rsidP="00626FF5">
            <w:pPr>
              <w:jc w:val="center"/>
              <w:rPr>
                <w:rFonts w:ascii="Times New Roman" w:hAnsi="Times New Roman" w:cs="Times New Roman"/>
              </w:rPr>
            </w:pPr>
            <w:r>
              <w:rPr>
                <w:rFonts w:ascii="Times New Roman" w:hAnsi="Times New Roman" w:cs="Times New Roman"/>
              </w:rPr>
              <w:t xml:space="preserve">280 x 350 </w:t>
            </w:r>
          </w:p>
        </w:tc>
        <w:tc>
          <w:tcPr>
            <w:tcW w:w="1701" w:type="dxa"/>
          </w:tcPr>
          <w:p w14:paraId="7B6DF960" w14:textId="4BBB070C" w:rsidR="005A2D8A" w:rsidRDefault="004042ED" w:rsidP="00626FF5">
            <w:pPr>
              <w:jc w:val="center"/>
              <w:rPr>
                <w:rFonts w:ascii="Times New Roman" w:hAnsi="Times New Roman" w:cs="Times New Roman"/>
              </w:rPr>
            </w:pPr>
            <w:r>
              <w:rPr>
                <w:rFonts w:ascii="Times New Roman" w:hAnsi="Times New Roman" w:cs="Times New Roman"/>
              </w:rPr>
              <w:t>XC1</w:t>
            </w:r>
          </w:p>
        </w:tc>
        <w:tc>
          <w:tcPr>
            <w:tcW w:w="1843" w:type="dxa"/>
          </w:tcPr>
          <w:p w14:paraId="6236533A" w14:textId="2C061806" w:rsidR="005A2D8A" w:rsidRDefault="000B6E1D" w:rsidP="00626FF5">
            <w:pPr>
              <w:jc w:val="center"/>
              <w:rPr>
                <w:rFonts w:ascii="Times New Roman" w:hAnsi="Times New Roman" w:cs="Times New Roman"/>
              </w:rPr>
            </w:pPr>
            <w:r>
              <w:rPr>
                <w:rFonts w:ascii="Times New Roman" w:hAnsi="Times New Roman" w:cs="Times New Roman"/>
              </w:rPr>
              <w:t>14.0</w:t>
            </w:r>
          </w:p>
        </w:tc>
        <w:tc>
          <w:tcPr>
            <w:tcW w:w="1559" w:type="dxa"/>
          </w:tcPr>
          <w:p w14:paraId="5923B654" w14:textId="7499D049" w:rsidR="005A2D8A" w:rsidRDefault="004042ED" w:rsidP="00923592">
            <w:pPr>
              <w:keepNext/>
              <w:jc w:val="center"/>
              <w:rPr>
                <w:rFonts w:ascii="Times New Roman" w:hAnsi="Times New Roman" w:cs="Times New Roman"/>
              </w:rPr>
            </w:pPr>
            <w:r>
              <w:rPr>
                <w:rFonts w:ascii="Times New Roman" w:hAnsi="Times New Roman" w:cs="Times New Roman"/>
              </w:rPr>
              <w:t>C25/30</w:t>
            </w:r>
          </w:p>
        </w:tc>
      </w:tr>
    </w:tbl>
    <w:p w14:paraId="04F4A46B" w14:textId="04E1D24F" w:rsidR="00142D8A" w:rsidRDefault="00142D8A" w:rsidP="00E41601">
      <w:pPr>
        <w:pStyle w:val="Caption"/>
        <w:jc w:val="center"/>
      </w:pPr>
      <w:r>
        <w:t xml:space="preserve">Table </w:t>
      </w:r>
      <w:r>
        <w:fldChar w:fldCharType="begin"/>
      </w:r>
      <w:r>
        <w:instrText xml:space="preserve"> SEQ Table \* ARABIC </w:instrText>
      </w:r>
      <w:r>
        <w:fldChar w:fldCharType="separate"/>
      </w:r>
      <w:r w:rsidR="009B5214">
        <w:rPr>
          <w:noProof/>
        </w:rPr>
        <w:t>3</w:t>
      </w:r>
      <w:r>
        <w:fldChar w:fldCharType="end"/>
      </w:r>
      <w:r>
        <w:t>: Key Dimensions of Column</w:t>
      </w:r>
    </w:p>
    <w:tbl>
      <w:tblPr>
        <w:tblStyle w:val="TableGrid"/>
        <w:tblW w:w="9776" w:type="dxa"/>
        <w:tblLook w:val="04A0" w:firstRow="1" w:lastRow="0" w:firstColumn="1" w:lastColumn="0" w:noHBand="0" w:noVBand="1"/>
      </w:tblPr>
      <w:tblGrid>
        <w:gridCol w:w="1129"/>
        <w:gridCol w:w="1276"/>
        <w:gridCol w:w="1843"/>
        <w:gridCol w:w="1843"/>
        <w:gridCol w:w="1842"/>
        <w:gridCol w:w="1843"/>
      </w:tblGrid>
      <w:tr w:rsidR="00D91861" w14:paraId="3C575446" w14:textId="7A311B41" w:rsidTr="007E75B8">
        <w:tc>
          <w:tcPr>
            <w:tcW w:w="1129" w:type="dxa"/>
            <w:shd w:val="clear" w:color="auto" w:fill="D9D9D9" w:themeFill="background1" w:themeFillShade="D9"/>
          </w:tcPr>
          <w:p w14:paraId="5AE95AA6" w14:textId="5645E10B" w:rsidR="00D91861" w:rsidRDefault="00D91861" w:rsidP="00626FF5">
            <w:pPr>
              <w:jc w:val="center"/>
              <w:rPr>
                <w:rFonts w:ascii="Times New Roman" w:hAnsi="Times New Roman" w:cs="Times New Roman"/>
              </w:rPr>
            </w:pPr>
            <w:r>
              <w:rPr>
                <w:rFonts w:ascii="Times New Roman" w:hAnsi="Times New Roman" w:cs="Times New Roman"/>
              </w:rPr>
              <w:t>Column</w:t>
            </w:r>
          </w:p>
          <w:p w14:paraId="6285DE98" w14:textId="51D74D8B" w:rsidR="00D91861" w:rsidRDefault="00D91861" w:rsidP="00626FF5">
            <w:pPr>
              <w:jc w:val="center"/>
              <w:rPr>
                <w:rFonts w:ascii="Times New Roman" w:hAnsi="Times New Roman" w:cs="Times New Roman"/>
              </w:rPr>
            </w:pPr>
            <w:r>
              <w:rPr>
                <w:rFonts w:ascii="Times New Roman" w:hAnsi="Times New Roman" w:cs="Times New Roman"/>
              </w:rPr>
              <w:t>Number</w:t>
            </w:r>
          </w:p>
        </w:tc>
        <w:tc>
          <w:tcPr>
            <w:tcW w:w="1276" w:type="dxa"/>
            <w:shd w:val="clear" w:color="auto" w:fill="D9D9D9" w:themeFill="background1" w:themeFillShade="D9"/>
          </w:tcPr>
          <w:p w14:paraId="44B96182" w14:textId="188D5E98" w:rsidR="00D91861" w:rsidRDefault="00D91861" w:rsidP="00626FF5">
            <w:pPr>
              <w:jc w:val="center"/>
              <w:rPr>
                <w:rFonts w:ascii="Times New Roman" w:hAnsi="Times New Roman" w:cs="Times New Roman"/>
              </w:rPr>
            </w:pPr>
            <w:r>
              <w:rPr>
                <w:rFonts w:ascii="Times New Roman" w:hAnsi="Times New Roman" w:cs="Times New Roman"/>
              </w:rPr>
              <w:t xml:space="preserve">Length </w:t>
            </w:r>
            <w:r w:rsidR="00341979">
              <w:rPr>
                <w:rFonts w:ascii="Times New Roman" w:hAnsi="Times New Roman" w:cs="Times New Roman"/>
              </w:rPr>
              <w:t>(m)</w:t>
            </w:r>
          </w:p>
        </w:tc>
        <w:tc>
          <w:tcPr>
            <w:tcW w:w="1843" w:type="dxa"/>
            <w:shd w:val="clear" w:color="auto" w:fill="D9D9D9" w:themeFill="background1" w:themeFillShade="D9"/>
          </w:tcPr>
          <w:p w14:paraId="16DE8E79" w14:textId="4B99675D" w:rsidR="00D91861" w:rsidRDefault="00341979" w:rsidP="00626FF5">
            <w:pPr>
              <w:jc w:val="center"/>
              <w:rPr>
                <w:rFonts w:ascii="Times New Roman" w:hAnsi="Times New Roman" w:cs="Times New Roman"/>
              </w:rPr>
            </w:pPr>
            <w:r>
              <w:rPr>
                <w:rFonts w:ascii="Times New Roman" w:hAnsi="Times New Roman" w:cs="Times New Roman"/>
              </w:rPr>
              <w:t>Column Dimension (mm)</w:t>
            </w:r>
          </w:p>
        </w:tc>
        <w:tc>
          <w:tcPr>
            <w:tcW w:w="1843" w:type="dxa"/>
            <w:shd w:val="clear" w:color="auto" w:fill="D9D9D9" w:themeFill="background1" w:themeFillShade="D9"/>
          </w:tcPr>
          <w:p w14:paraId="730C6E0D" w14:textId="74ABE0BF" w:rsidR="00D91861" w:rsidRDefault="007E75B8" w:rsidP="00626FF5">
            <w:pPr>
              <w:jc w:val="center"/>
              <w:rPr>
                <w:rFonts w:ascii="Times New Roman" w:hAnsi="Times New Roman" w:cs="Times New Roman"/>
              </w:rPr>
            </w:pPr>
            <w:r>
              <w:rPr>
                <w:rFonts w:ascii="Times New Roman" w:hAnsi="Times New Roman" w:cs="Times New Roman"/>
              </w:rPr>
              <w:t>Padding</w:t>
            </w:r>
            <w:r w:rsidR="00BE2C15">
              <w:rPr>
                <w:rFonts w:ascii="Times New Roman" w:hAnsi="Times New Roman" w:cs="Times New Roman"/>
              </w:rPr>
              <w:t xml:space="preserve"> Dimension (mm)</w:t>
            </w:r>
          </w:p>
        </w:tc>
        <w:tc>
          <w:tcPr>
            <w:tcW w:w="1842" w:type="dxa"/>
            <w:shd w:val="clear" w:color="auto" w:fill="D9D9D9" w:themeFill="background1" w:themeFillShade="D9"/>
          </w:tcPr>
          <w:p w14:paraId="3EE6EE78" w14:textId="619B486A" w:rsidR="00D91861" w:rsidRDefault="00525A44" w:rsidP="00626FF5">
            <w:pPr>
              <w:jc w:val="center"/>
              <w:rPr>
                <w:rFonts w:ascii="Times New Roman" w:hAnsi="Times New Roman" w:cs="Times New Roman"/>
              </w:rPr>
            </w:pPr>
            <w:r>
              <w:rPr>
                <w:rFonts w:ascii="Times New Roman" w:hAnsi="Times New Roman" w:cs="Times New Roman"/>
              </w:rPr>
              <w:t>Flange Classification</w:t>
            </w:r>
          </w:p>
        </w:tc>
        <w:tc>
          <w:tcPr>
            <w:tcW w:w="1843" w:type="dxa"/>
            <w:shd w:val="clear" w:color="auto" w:fill="D9D9D9" w:themeFill="background1" w:themeFillShade="D9"/>
          </w:tcPr>
          <w:p w14:paraId="60F52F79" w14:textId="58FBC7C8" w:rsidR="000F13FE" w:rsidRDefault="000F13FE" w:rsidP="00626FF5">
            <w:pPr>
              <w:jc w:val="center"/>
              <w:rPr>
                <w:rFonts w:ascii="Times New Roman" w:hAnsi="Times New Roman" w:cs="Times New Roman"/>
              </w:rPr>
            </w:pPr>
            <w:r>
              <w:rPr>
                <w:rFonts w:ascii="Times New Roman" w:hAnsi="Times New Roman" w:cs="Times New Roman"/>
              </w:rPr>
              <w:t>Concrete Grade</w:t>
            </w:r>
            <w:r w:rsidR="007E75B8">
              <w:rPr>
                <w:rFonts w:ascii="Times New Roman" w:hAnsi="Times New Roman" w:cs="Times New Roman"/>
              </w:rPr>
              <w:t xml:space="preserve"> for column</w:t>
            </w:r>
          </w:p>
        </w:tc>
      </w:tr>
      <w:tr w:rsidR="00D91861" w14:paraId="4F71E267" w14:textId="626D7673" w:rsidTr="007E75B8">
        <w:tc>
          <w:tcPr>
            <w:tcW w:w="1129" w:type="dxa"/>
          </w:tcPr>
          <w:p w14:paraId="7D48E3BB" w14:textId="388010C1" w:rsidR="00D91861" w:rsidRDefault="00525A44" w:rsidP="00626FF5">
            <w:pPr>
              <w:jc w:val="center"/>
              <w:rPr>
                <w:rFonts w:ascii="Times New Roman" w:hAnsi="Times New Roman" w:cs="Times New Roman"/>
              </w:rPr>
            </w:pPr>
            <w:r>
              <w:rPr>
                <w:rFonts w:ascii="Times New Roman" w:hAnsi="Times New Roman" w:cs="Times New Roman"/>
              </w:rPr>
              <w:t>C2</w:t>
            </w:r>
          </w:p>
        </w:tc>
        <w:tc>
          <w:tcPr>
            <w:tcW w:w="1276" w:type="dxa"/>
          </w:tcPr>
          <w:p w14:paraId="7055891F" w14:textId="399996F6" w:rsidR="00D91861" w:rsidRDefault="000B6E1D" w:rsidP="00626FF5">
            <w:pPr>
              <w:jc w:val="center"/>
              <w:rPr>
                <w:rFonts w:ascii="Times New Roman" w:hAnsi="Times New Roman" w:cs="Times New Roman"/>
              </w:rPr>
            </w:pPr>
            <w:r>
              <w:rPr>
                <w:rFonts w:ascii="Times New Roman" w:hAnsi="Times New Roman" w:cs="Times New Roman"/>
              </w:rPr>
              <w:t>3.5</w:t>
            </w:r>
          </w:p>
        </w:tc>
        <w:tc>
          <w:tcPr>
            <w:tcW w:w="1843" w:type="dxa"/>
          </w:tcPr>
          <w:p w14:paraId="1C7A64C6" w14:textId="1EFAA3DB" w:rsidR="00D91861" w:rsidRDefault="00A01AD5" w:rsidP="00626FF5">
            <w:pPr>
              <w:jc w:val="center"/>
              <w:rPr>
                <w:rFonts w:ascii="Times New Roman" w:hAnsi="Times New Roman" w:cs="Times New Roman"/>
              </w:rPr>
            </w:pPr>
            <w:r>
              <w:rPr>
                <w:rFonts w:ascii="Times New Roman" w:hAnsi="Times New Roman" w:cs="Times New Roman" w:hint="eastAsia"/>
                <w:lang w:eastAsia="zh-CN"/>
              </w:rPr>
              <w:t>400</w:t>
            </w:r>
            <w:r w:rsidR="0034327F">
              <w:rPr>
                <w:rFonts w:ascii="Times New Roman" w:hAnsi="Times New Roman" w:cs="Times New Roman"/>
                <w:lang w:eastAsia="zh-CN"/>
              </w:rPr>
              <w:t xml:space="preserve"> x </w:t>
            </w:r>
            <w:r>
              <w:rPr>
                <w:rFonts w:ascii="Times New Roman" w:hAnsi="Times New Roman" w:cs="Times New Roman" w:hint="eastAsia"/>
                <w:lang w:eastAsia="zh-CN"/>
              </w:rPr>
              <w:t>400</w:t>
            </w:r>
          </w:p>
        </w:tc>
        <w:tc>
          <w:tcPr>
            <w:tcW w:w="1843" w:type="dxa"/>
          </w:tcPr>
          <w:p w14:paraId="1E78B2CF" w14:textId="3136EB0B" w:rsidR="00D91861" w:rsidRDefault="00D460ED" w:rsidP="00626FF5">
            <w:pPr>
              <w:jc w:val="center"/>
              <w:rPr>
                <w:rFonts w:ascii="Times New Roman" w:hAnsi="Times New Roman" w:cs="Times New Roman"/>
              </w:rPr>
            </w:pPr>
            <w:r>
              <w:rPr>
                <w:rFonts w:ascii="Times New Roman" w:hAnsi="Times New Roman" w:cs="Times New Roman"/>
              </w:rPr>
              <w:t>650 x 650</w:t>
            </w:r>
          </w:p>
        </w:tc>
        <w:tc>
          <w:tcPr>
            <w:tcW w:w="1842" w:type="dxa"/>
          </w:tcPr>
          <w:p w14:paraId="17706F7E" w14:textId="639DC66A" w:rsidR="00D91861" w:rsidRDefault="00C724FF" w:rsidP="00626FF5">
            <w:pPr>
              <w:jc w:val="center"/>
              <w:rPr>
                <w:rFonts w:ascii="Times New Roman" w:hAnsi="Times New Roman" w:cs="Times New Roman"/>
              </w:rPr>
            </w:pPr>
            <w:r>
              <w:rPr>
                <w:rFonts w:ascii="Times New Roman" w:hAnsi="Times New Roman" w:cs="Times New Roman"/>
              </w:rPr>
              <w:t>S3</w:t>
            </w:r>
          </w:p>
        </w:tc>
        <w:tc>
          <w:tcPr>
            <w:tcW w:w="1843" w:type="dxa"/>
          </w:tcPr>
          <w:p w14:paraId="68C9CE1E" w14:textId="09F3035C" w:rsidR="000F13FE" w:rsidRDefault="0063732B" w:rsidP="00923592">
            <w:pPr>
              <w:keepNext/>
              <w:jc w:val="center"/>
              <w:rPr>
                <w:rFonts w:ascii="Times New Roman" w:hAnsi="Times New Roman" w:cs="Times New Roman"/>
              </w:rPr>
            </w:pPr>
            <w:r>
              <w:rPr>
                <w:rFonts w:ascii="Times New Roman" w:hAnsi="Times New Roman" w:cs="Times New Roman"/>
              </w:rPr>
              <w:t>C30</w:t>
            </w:r>
            <w:r w:rsidR="00B765E4">
              <w:rPr>
                <w:rFonts w:ascii="Times New Roman" w:hAnsi="Times New Roman" w:cs="Times New Roman"/>
              </w:rPr>
              <w:t>/</w:t>
            </w:r>
            <w:r w:rsidR="00622BC8">
              <w:rPr>
                <w:rFonts w:ascii="Times New Roman" w:hAnsi="Times New Roman" w:cs="Times New Roman"/>
              </w:rPr>
              <w:t>3</w:t>
            </w:r>
            <w:r w:rsidR="00135B8B">
              <w:rPr>
                <w:rFonts w:ascii="Times New Roman" w:hAnsi="Times New Roman" w:cs="Times New Roman"/>
              </w:rPr>
              <w:t>7</w:t>
            </w:r>
          </w:p>
        </w:tc>
      </w:tr>
    </w:tbl>
    <w:p w14:paraId="65C2877C" w14:textId="77777777" w:rsidR="00464A0F" w:rsidRDefault="00464A0F" w:rsidP="00464A0F">
      <w:pPr>
        <w:pStyle w:val="Heading1"/>
        <w:rPr>
          <w:rFonts w:cs="Times New Roman"/>
        </w:rPr>
      </w:pPr>
      <w:bookmarkStart w:id="8" w:name="_Toc180929084"/>
      <w:bookmarkStart w:id="9" w:name="_Toc181171118"/>
      <w:r w:rsidRPr="006702D1">
        <w:rPr>
          <w:rFonts w:cs="Times New Roman"/>
        </w:rPr>
        <w:lastRenderedPageBreak/>
        <w:t>Standards and Codes</w:t>
      </w:r>
      <w:bookmarkEnd w:id="8"/>
      <w:bookmarkEnd w:id="9"/>
      <w:r w:rsidRPr="006702D1">
        <w:rPr>
          <w:rFonts w:cs="Times New Roman"/>
        </w:rPr>
        <w:t xml:space="preserve"> </w:t>
      </w:r>
    </w:p>
    <w:p w14:paraId="7645B1B9" w14:textId="682DC891" w:rsidR="003A644C" w:rsidRPr="00626FF5" w:rsidRDefault="00E55083" w:rsidP="003A644C">
      <w:pPr>
        <w:rPr>
          <w:rFonts w:ascii="Times New Roman" w:hAnsi="Times New Roman" w:cs="Times New Roman"/>
          <w:lang w:val="en-HK"/>
        </w:rPr>
      </w:pPr>
      <w:r w:rsidRPr="00626FF5">
        <w:rPr>
          <w:rFonts w:ascii="Times New Roman" w:hAnsi="Times New Roman" w:cs="Times New Roman"/>
        </w:rPr>
        <w:t xml:space="preserve">To ensure the </w:t>
      </w:r>
      <w:r w:rsidR="00CA63B5" w:rsidRPr="00626FF5">
        <w:rPr>
          <w:rFonts w:ascii="Times New Roman" w:hAnsi="Times New Roman" w:cs="Times New Roman"/>
        </w:rPr>
        <w:t>serviceability and safety of the design</w:t>
      </w:r>
      <w:r w:rsidR="00EE1F9D" w:rsidRPr="00626FF5">
        <w:rPr>
          <w:rFonts w:ascii="Times New Roman" w:hAnsi="Times New Roman" w:cs="Times New Roman"/>
          <w:color w:val="000000"/>
          <w:lang w:val="en-HK" w:eastAsia="zh-TW"/>
        </w:rPr>
        <w:t xml:space="preserve">, the </w:t>
      </w:r>
      <w:r w:rsidR="00EE1F9D" w:rsidRPr="00626FF5">
        <w:rPr>
          <w:rFonts w:ascii="Times New Roman" w:hAnsi="Times New Roman" w:cs="Times New Roman"/>
          <w:lang w:val="en-HK"/>
        </w:rPr>
        <w:t>structural design is in accordance with the following code of practice:</w:t>
      </w:r>
    </w:p>
    <w:p w14:paraId="7D737F7C" w14:textId="31B0D89A" w:rsidR="0005099E" w:rsidRPr="00B20F51" w:rsidRDefault="007E67F5" w:rsidP="00B20F51">
      <w:pPr>
        <w:pStyle w:val="ListParagraph"/>
        <w:numPr>
          <w:ilvl w:val="0"/>
          <w:numId w:val="41"/>
        </w:numPr>
        <w:rPr>
          <w:rFonts w:ascii="Times New Roman" w:hAnsi="Times New Roman" w:cs="Times New Roman"/>
        </w:rPr>
      </w:pPr>
      <w:r w:rsidRPr="00B20F51">
        <w:rPr>
          <w:rFonts w:ascii="Times New Roman" w:hAnsi="Times New Roman" w:cs="Times New Roman"/>
        </w:rPr>
        <w:t>Eurocode 0: Basis of Structural Design (EN 1990)</w:t>
      </w:r>
    </w:p>
    <w:p w14:paraId="6E7C1CFD" w14:textId="179A75A8" w:rsidR="002B5CEF" w:rsidRPr="00B20F51" w:rsidRDefault="002B5CEF" w:rsidP="00B20F51">
      <w:pPr>
        <w:pStyle w:val="ListParagraph"/>
        <w:numPr>
          <w:ilvl w:val="0"/>
          <w:numId w:val="41"/>
        </w:numPr>
        <w:rPr>
          <w:rFonts w:ascii="Times New Roman" w:hAnsi="Times New Roman" w:cs="Times New Roman"/>
        </w:rPr>
      </w:pPr>
      <w:r w:rsidRPr="00B20F51">
        <w:rPr>
          <w:rFonts w:ascii="Times New Roman" w:hAnsi="Times New Roman" w:cs="Times New Roman"/>
        </w:rPr>
        <w:t>Eurocode 1: Actions on Structures (EN 1991)</w:t>
      </w:r>
    </w:p>
    <w:p w14:paraId="26517D1E" w14:textId="07A59572" w:rsidR="004A318B" w:rsidRPr="00B20F51" w:rsidRDefault="004A318B" w:rsidP="00B20F51">
      <w:pPr>
        <w:pStyle w:val="ListParagraph"/>
        <w:numPr>
          <w:ilvl w:val="0"/>
          <w:numId w:val="41"/>
        </w:numPr>
        <w:rPr>
          <w:rFonts w:ascii="Times New Roman" w:hAnsi="Times New Roman" w:cs="Times New Roman"/>
        </w:rPr>
      </w:pPr>
      <w:r w:rsidRPr="00B20F51">
        <w:rPr>
          <w:rFonts w:ascii="Times New Roman" w:hAnsi="Times New Roman" w:cs="Times New Roman"/>
        </w:rPr>
        <w:t>Eurocode 2: Design of Concrete Structures (EN 1992)</w:t>
      </w:r>
    </w:p>
    <w:p w14:paraId="14B7219B" w14:textId="77777777" w:rsidR="00E17B58" w:rsidRPr="00B20F51" w:rsidRDefault="00E17B58" w:rsidP="00B20F51">
      <w:pPr>
        <w:pStyle w:val="ListParagraph"/>
        <w:numPr>
          <w:ilvl w:val="0"/>
          <w:numId w:val="41"/>
        </w:numPr>
        <w:rPr>
          <w:rFonts w:ascii="Times New Roman" w:hAnsi="Times New Roman" w:cs="Times New Roman"/>
        </w:rPr>
      </w:pPr>
      <w:r w:rsidRPr="00B20F51">
        <w:rPr>
          <w:rFonts w:ascii="Times New Roman" w:hAnsi="Times New Roman" w:cs="Times New Roman"/>
        </w:rPr>
        <w:t>Eurocode 7: Geotechnical Design (EN 1997)</w:t>
      </w:r>
    </w:p>
    <w:p w14:paraId="2E8A35D3" w14:textId="496F5B1F" w:rsidR="002F19AD" w:rsidRPr="00B20F51" w:rsidRDefault="002F19AD" w:rsidP="00B20F51">
      <w:pPr>
        <w:pStyle w:val="ListParagraph"/>
        <w:numPr>
          <w:ilvl w:val="0"/>
          <w:numId w:val="41"/>
        </w:numPr>
        <w:rPr>
          <w:rFonts w:ascii="Times New Roman" w:hAnsi="Times New Roman" w:cs="Times New Roman"/>
        </w:rPr>
      </w:pPr>
      <w:r w:rsidRPr="00B20F51">
        <w:rPr>
          <w:rFonts w:ascii="Times New Roman" w:hAnsi="Times New Roman" w:cs="Times New Roman"/>
        </w:rPr>
        <w:t xml:space="preserve">Eurocode </w:t>
      </w:r>
      <w:r w:rsidRPr="00B20F51">
        <w:rPr>
          <w:rFonts w:ascii="Times New Roman" w:hAnsi="Times New Roman" w:cs="Times New Roman"/>
        </w:rPr>
        <w:t>8</w:t>
      </w:r>
      <w:r w:rsidRPr="00B20F51">
        <w:rPr>
          <w:rFonts w:ascii="Times New Roman" w:hAnsi="Times New Roman" w:cs="Times New Roman"/>
        </w:rPr>
        <w:t xml:space="preserve">: </w:t>
      </w:r>
      <w:r w:rsidR="001D0AB6" w:rsidRPr="00B20F51">
        <w:rPr>
          <w:rFonts w:ascii="Times New Roman" w:hAnsi="Times New Roman" w:cs="Times New Roman"/>
        </w:rPr>
        <w:t>Design of structures for earthquake resistance</w:t>
      </w:r>
      <w:r w:rsidR="001D0AB6" w:rsidRPr="00B20F51">
        <w:rPr>
          <w:rFonts w:ascii="Times New Roman" w:hAnsi="Times New Roman" w:cs="Times New Roman"/>
        </w:rPr>
        <w:t xml:space="preserve"> </w:t>
      </w:r>
      <w:r w:rsidRPr="00B20F51">
        <w:rPr>
          <w:rFonts w:ascii="Times New Roman" w:hAnsi="Times New Roman" w:cs="Times New Roman"/>
        </w:rPr>
        <w:t>(EN 199</w:t>
      </w:r>
      <w:r w:rsidR="001D0AB6" w:rsidRPr="00B20F51">
        <w:rPr>
          <w:rFonts w:ascii="Times New Roman" w:hAnsi="Times New Roman" w:cs="Times New Roman"/>
        </w:rPr>
        <w:t>8</w:t>
      </w:r>
      <w:r w:rsidRPr="00B20F51">
        <w:rPr>
          <w:rFonts w:ascii="Times New Roman" w:hAnsi="Times New Roman" w:cs="Times New Roman"/>
        </w:rPr>
        <w:t>)</w:t>
      </w:r>
    </w:p>
    <w:p w14:paraId="3CD16229" w14:textId="3E8FF210" w:rsidR="007735A6" w:rsidRDefault="006646CF" w:rsidP="006646CF">
      <w:pPr>
        <w:pStyle w:val="Heading2"/>
      </w:pPr>
      <w:bookmarkStart w:id="10" w:name="_Toc181171119"/>
      <w:r>
        <w:t>Carbon Calculation</w:t>
      </w:r>
      <w:bookmarkEnd w:id="10"/>
      <w:r>
        <w:t xml:space="preserve"> </w:t>
      </w:r>
    </w:p>
    <w:p w14:paraId="59A77BDA" w14:textId="66321E2D" w:rsidR="7C3A67A8" w:rsidRDefault="7C3A67A8" w:rsidP="6C3FF7B1">
      <w:pPr>
        <w:rPr>
          <w:highlight w:val="yellow"/>
        </w:rPr>
      </w:pPr>
      <w:proofErr w:type="spellStart"/>
      <w:r w:rsidRPr="6C3FF7B1">
        <w:rPr>
          <w:highlight w:val="yellow"/>
        </w:rPr>
        <w:t>Feiyao</w:t>
      </w:r>
      <w:proofErr w:type="spellEnd"/>
    </w:p>
    <w:p w14:paraId="2725CCEB" w14:textId="0FE1C098" w:rsidR="006646CF" w:rsidRDefault="006646CF" w:rsidP="0022517B">
      <w:pPr>
        <w:pStyle w:val="Heading2"/>
      </w:pPr>
      <w:bookmarkStart w:id="11" w:name="_Toc181171120"/>
      <w:r>
        <w:t>Cost Calculation</w:t>
      </w:r>
      <w:bookmarkEnd w:id="11"/>
      <w:r>
        <w:t xml:space="preserve"> </w:t>
      </w:r>
    </w:p>
    <w:p w14:paraId="583E3EEB" w14:textId="548688BC" w:rsidR="080B79A9" w:rsidRDefault="080B79A9" w:rsidP="6C3FF7B1">
      <w:pPr>
        <w:rPr>
          <w:highlight w:val="yellow"/>
        </w:rPr>
      </w:pPr>
      <w:proofErr w:type="spellStart"/>
      <w:r w:rsidRPr="6C3FF7B1">
        <w:rPr>
          <w:highlight w:val="yellow"/>
        </w:rPr>
        <w:t>Feiyao</w:t>
      </w:r>
      <w:proofErr w:type="spellEnd"/>
    </w:p>
    <w:p w14:paraId="765EFDE4" w14:textId="1FDA73BA" w:rsidR="00D661C1" w:rsidRPr="00D661C1" w:rsidRDefault="00D661C1" w:rsidP="00D45380">
      <w:pPr>
        <w:pStyle w:val="Heading2"/>
      </w:pPr>
      <w:bookmarkStart w:id="12" w:name="_Toc181171121"/>
      <w:r w:rsidRPr="00D661C1">
        <w:t>Construction timeline</w:t>
      </w:r>
      <w:bookmarkEnd w:id="12"/>
    </w:p>
    <w:p w14:paraId="72D49981" w14:textId="77777777" w:rsidR="00464A0F" w:rsidRPr="006702D1" w:rsidRDefault="00464A0F" w:rsidP="00464A0F">
      <w:pPr>
        <w:pStyle w:val="Heading1"/>
        <w:rPr>
          <w:rFonts w:cs="Times New Roman"/>
        </w:rPr>
      </w:pPr>
      <w:bookmarkStart w:id="13" w:name="_Toc180929085"/>
      <w:bookmarkStart w:id="14" w:name="_Toc181171122"/>
      <w:r w:rsidRPr="006702D1">
        <w:rPr>
          <w:rFonts w:cs="Times New Roman"/>
        </w:rPr>
        <w:t>Structural analysis framework</w:t>
      </w:r>
      <w:bookmarkEnd w:id="13"/>
      <w:bookmarkEnd w:id="14"/>
      <w:r w:rsidRPr="006702D1">
        <w:rPr>
          <w:rFonts w:cs="Times New Roman"/>
        </w:rPr>
        <w:t xml:space="preserve"> </w:t>
      </w:r>
    </w:p>
    <w:p w14:paraId="6111D48F" w14:textId="77777777" w:rsidR="00464A0F" w:rsidRPr="006702D1" w:rsidRDefault="00464A0F" w:rsidP="00464A0F">
      <w:pPr>
        <w:pStyle w:val="Heading2"/>
        <w:rPr>
          <w:rFonts w:cs="Times New Roman"/>
        </w:rPr>
      </w:pPr>
      <w:bookmarkStart w:id="15" w:name="_Toc180929086"/>
      <w:bookmarkStart w:id="16" w:name="_Toc181171123"/>
      <w:r w:rsidRPr="006702D1">
        <w:rPr>
          <w:rFonts w:cs="Times New Roman"/>
        </w:rPr>
        <w:t>Assumptions for structural analysis</w:t>
      </w:r>
      <w:bookmarkEnd w:id="15"/>
      <w:bookmarkEnd w:id="16"/>
      <w:r w:rsidRPr="006702D1">
        <w:rPr>
          <w:rFonts w:cs="Times New Roman"/>
        </w:rPr>
        <w:t xml:space="preserve"> </w:t>
      </w:r>
    </w:p>
    <w:p w14:paraId="041464F8" w14:textId="77777777" w:rsidR="00464A0F" w:rsidRPr="006702D1" w:rsidRDefault="00464A0F" w:rsidP="00464A0F">
      <w:pPr>
        <w:pStyle w:val="Heading3"/>
        <w:rPr>
          <w:rFonts w:ascii="Times New Roman" w:hAnsi="Times New Roman" w:cs="Times New Roman"/>
        </w:rPr>
      </w:pPr>
      <w:bookmarkStart w:id="17" w:name="_Toc180929087"/>
      <w:bookmarkStart w:id="18" w:name="_Toc181171124"/>
      <w:r w:rsidRPr="006702D1">
        <w:rPr>
          <w:rFonts w:ascii="Times New Roman" w:hAnsi="Times New Roman" w:cs="Times New Roman"/>
        </w:rPr>
        <w:t>Loading considerations</w:t>
      </w:r>
      <w:bookmarkEnd w:id="17"/>
      <w:bookmarkEnd w:id="18"/>
    </w:p>
    <w:p w14:paraId="1D722A9B" w14:textId="77777777" w:rsidR="00464A0F" w:rsidRDefault="00464A0F" w:rsidP="00464A0F">
      <w:pPr>
        <w:pStyle w:val="Heading4"/>
        <w:rPr>
          <w:rFonts w:ascii="Times New Roman" w:hAnsi="Times New Roman" w:cs="Times New Roman"/>
        </w:rPr>
      </w:pPr>
      <w:r w:rsidRPr="006702D1">
        <w:rPr>
          <w:rFonts w:ascii="Times New Roman" w:hAnsi="Times New Roman" w:cs="Times New Roman"/>
        </w:rPr>
        <w:t xml:space="preserve">Roof loading </w:t>
      </w:r>
    </w:p>
    <w:p w14:paraId="09899260" w14:textId="64B9E595" w:rsidR="00AF5248" w:rsidRPr="00F83AB3" w:rsidRDefault="00AF5248" w:rsidP="00AF5248">
      <w:pPr>
        <w:pStyle w:val="Caption"/>
        <w:jc w:val="center"/>
      </w:pPr>
      <w:r>
        <w:t xml:space="preserve">Table </w:t>
      </w:r>
      <w:r>
        <w:fldChar w:fldCharType="begin"/>
      </w:r>
      <w:r>
        <w:instrText xml:space="preserve"> SEQ Table \* ARABIC </w:instrText>
      </w:r>
      <w:r>
        <w:fldChar w:fldCharType="separate"/>
      </w:r>
      <w:r w:rsidR="009B5214">
        <w:rPr>
          <w:noProof/>
        </w:rPr>
        <w:t>4</w:t>
      </w:r>
      <w:r>
        <w:fldChar w:fldCharType="end"/>
      </w:r>
      <w:r>
        <w:t>: Permanent and Imposed Loading on Roof</w:t>
      </w:r>
    </w:p>
    <w:tbl>
      <w:tblPr>
        <w:tblStyle w:val="TableGrid"/>
        <w:tblW w:w="0" w:type="auto"/>
        <w:jc w:val="center"/>
        <w:tblLook w:val="04A0" w:firstRow="1" w:lastRow="0" w:firstColumn="1" w:lastColumn="0" w:noHBand="0" w:noVBand="1"/>
      </w:tblPr>
      <w:tblGrid>
        <w:gridCol w:w="2254"/>
        <w:gridCol w:w="2254"/>
        <w:gridCol w:w="2254"/>
      </w:tblGrid>
      <w:tr w:rsidR="002C3F3E" w14:paraId="1193BEE9" w14:textId="77777777" w:rsidTr="00F50586">
        <w:trPr>
          <w:jc w:val="center"/>
        </w:trPr>
        <w:tc>
          <w:tcPr>
            <w:tcW w:w="2254" w:type="dxa"/>
            <w:vMerge w:val="restart"/>
            <w:shd w:val="clear" w:color="auto" w:fill="D9D9D9" w:themeFill="background1" w:themeFillShade="D9"/>
          </w:tcPr>
          <w:p w14:paraId="6907781D" w14:textId="77777777" w:rsidR="002C3F3E" w:rsidRPr="0034327F" w:rsidRDefault="002C3F3E" w:rsidP="007245BC">
            <w:pPr>
              <w:jc w:val="center"/>
              <w:rPr>
                <w:rFonts w:ascii="Times New Roman" w:hAnsi="Times New Roman" w:cs="Times New Roman"/>
              </w:rPr>
            </w:pPr>
          </w:p>
        </w:tc>
        <w:tc>
          <w:tcPr>
            <w:tcW w:w="4508" w:type="dxa"/>
            <w:gridSpan w:val="2"/>
            <w:shd w:val="clear" w:color="auto" w:fill="D9D9D9" w:themeFill="background1" w:themeFillShade="D9"/>
          </w:tcPr>
          <w:p w14:paraId="01F92281" w14:textId="2D0CB8B4" w:rsidR="002C3F3E" w:rsidRPr="0034327F" w:rsidRDefault="002C3F3E" w:rsidP="007245BC">
            <w:pPr>
              <w:jc w:val="center"/>
              <w:rPr>
                <w:rFonts w:ascii="Times New Roman" w:hAnsi="Times New Roman" w:cs="Times New Roman"/>
              </w:rPr>
            </w:pPr>
            <w:r w:rsidRPr="0034327F">
              <w:rPr>
                <w:rFonts w:ascii="Times New Roman" w:hAnsi="Times New Roman" w:cs="Times New Roman"/>
              </w:rPr>
              <w:t>Loading (</w:t>
            </w:r>
            <w:proofErr w:type="spellStart"/>
            <w:r w:rsidR="007C103C" w:rsidRPr="0034327F">
              <w:rPr>
                <w:rFonts w:ascii="Times New Roman" w:hAnsi="Times New Roman" w:cs="Times New Roman"/>
              </w:rPr>
              <w:t>kN</w:t>
            </w:r>
            <w:proofErr w:type="spellEnd"/>
            <w:r w:rsidRPr="0034327F">
              <w:rPr>
                <w:rFonts w:ascii="Times New Roman" w:hAnsi="Times New Roman" w:cs="Times New Roman"/>
              </w:rPr>
              <w:t>/</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w:r w:rsidR="007C103C" w:rsidRPr="0034327F">
              <w:rPr>
                <w:rFonts w:ascii="Times New Roman" w:hAnsi="Times New Roman" w:cs="Times New Roman"/>
              </w:rPr>
              <w:t>)</w:t>
            </w:r>
          </w:p>
        </w:tc>
      </w:tr>
      <w:tr w:rsidR="002C3F3E" w14:paraId="2CC373BF" w14:textId="77777777" w:rsidTr="00F50586">
        <w:trPr>
          <w:jc w:val="center"/>
        </w:trPr>
        <w:tc>
          <w:tcPr>
            <w:tcW w:w="2254" w:type="dxa"/>
            <w:vMerge/>
            <w:shd w:val="clear" w:color="auto" w:fill="D9D9D9" w:themeFill="background1" w:themeFillShade="D9"/>
          </w:tcPr>
          <w:p w14:paraId="6C0FA445" w14:textId="77777777" w:rsidR="002C3F3E" w:rsidRPr="0034327F" w:rsidRDefault="002C3F3E" w:rsidP="007245BC">
            <w:pPr>
              <w:jc w:val="center"/>
              <w:rPr>
                <w:rFonts w:ascii="Times New Roman" w:hAnsi="Times New Roman" w:cs="Times New Roman"/>
              </w:rPr>
            </w:pPr>
          </w:p>
        </w:tc>
        <w:tc>
          <w:tcPr>
            <w:tcW w:w="2254" w:type="dxa"/>
            <w:shd w:val="clear" w:color="auto" w:fill="D9D9D9" w:themeFill="background1" w:themeFillShade="D9"/>
          </w:tcPr>
          <w:p w14:paraId="3AFA94B1" w14:textId="3C5A6A02" w:rsidR="007C103C" w:rsidRPr="0034327F" w:rsidRDefault="007C103C" w:rsidP="007245BC">
            <w:pPr>
              <w:jc w:val="center"/>
              <w:rPr>
                <w:rFonts w:ascii="Times New Roman" w:hAnsi="Times New Roman" w:cs="Times New Roman"/>
              </w:rPr>
            </w:pPr>
            <w:r w:rsidRPr="0034327F">
              <w:rPr>
                <w:rFonts w:ascii="Times New Roman" w:hAnsi="Times New Roman" w:cs="Times New Roman"/>
              </w:rPr>
              <w:t>Permanent</w:t>
            </w:r>
          </w:p>
        </w:tc>
        <w:tc>
          <w:tcPr>
            <w:tcW w:w="2254" w:type="dxa"/>
            <w:shd w:val="clear" w:color="auto" w:fill="D9D9D9" w:themeFill="background1" w:themeFillShade="D9"/>
          </w:tcPr>
          <w:p w14:paraId="24F51FFF" w14:textId="73A19ADA" w:rsidR="002C3F3E" w:rsidRPr="0034327F" w:rsidRDefault="007C103C" w:rsidP="007245BC">
            <w:pPr>
              <w:jc w:val="center"/>
              <w:rPr>
                <w:rFonts w:ascii="Times New Roman" w:hAnsi="Times New Roman" w:cs="Times New Roman"/>
              </w:rPr>
            </w:pPr>
            <w:r w:rsidRPr="0034327F">
              <w:rPr>
                <w:rFonts w:ascii="Times New Roman" w:hAnsi="Times New Roman" w:cs="Times New Roman"/>
              </w:rPr>
              <w:t>Imposed</w:t>
            </w:r>
          </w:p>
        </w:tc>
      </w:tr>
      <w:tr w:rsidR="002C3F3E" w14:paraId="15215023" w14:textId="77777777" w:rsidTr="00F50586">
        <w:trPr>
          <w:jc w:val="center"/>
        </w:trPr>
        <w:tc>
          <w:tcPr>
            <w:tcW w:w="2254" w:type="dxa"/>
            <w:shd w:val="clear" w:color="auto" w:fill="D9D9D9" w:themeFill="background1" w:themeFillShade="D9"/>
          </w:tcPr>
          <w:p w14:paraId="613C2F97" w14:textId="19BE8C04" w:rsidR="002C3F3E" w:rsidRPr="0034327F" w:rsidRDefault="002C3F3E" w:rsidP="007245BC">
            <w:pPr>
              <w:jc w:val="center"/>
              <w:rPr>
                <w:rFonts w:ascii="Times New Roman" w:hAnsi="Times New Roman" w:cs="Times New Roman"/>
              </w:rPr>
            </w:pPr>
            <w:r w:rsidRPr="0034327F">
              <w:rPr>
                <w:rFonts w:ascii="Times New Roman" w:hAnsi="Times New Roman" w:cs="Times New Roman"/>
              </w:rPr>
              <w:t>Roof</w:t>
            </w:r>
          </w:p>
        </w:tc>
        <w:tc>
          <w:tcPr>
            <w:tcW w:w="2254" w:type="dxa"/>
          </w:tcPr>
          <w:p w14:paraId="5CFA9F73" w14:textId="232858D6" w:rsidR="002C3F3E" w:rsidRPr="006F4D49" w:rsidRDefault="006F4D49" w:rsidP="007245BC">
            <w:pPr>
              <w:jc w:val="center"/>
              <w:rPr>
                <w:rFonts w:ascii="Cambria Math" w:hAnsi="Cambria Math" w:cs="Times New Roman"/>
                <w:oMath/>
              </w:rPr>
            </w:pPr>
            <m:oMathPara>
              <m:oMath>
                <m:r>
                  <w:rPr>
                    <w:rFonts w:ascii="Cambria Math" w:hAnsi="Cambria Math" w:cs="Times New Roman"/>
                  </w:rPr>
                  <m:t>6.25</m:t>
                </m:r>
              </m:oMath>
            </m:oMathPara>
          </w:p>
        </w:tc>
        <w:tc>
          <w:tcPr>
            <w:tcW w:w="2254" w:type="dxa"/>
          </w:tcPr>
          <w:p w14:paraId="15C3F8B0" w14:textId="2B897B86" w:rsidR="002C3F3E" w:rsidRPr="006F4D49" w:rsidRDefault="006F4D49" w:rsidP="00923592">
            <w:pPr>
              <w:keepNext/>
              <w:jc w:val="center"/>
              <w:rPr>
                <w:rFonts w:ascii="Cambria Math" w:hAnsi="Cambria Math" w:cs="Times New Roman"/>
                <w:oMath/>
              </w:rPr>
            </w:pPr>
            <m:oMathPara>
              <m:oMath>
                <m:r>
                  <w:rPr>
                    <w:rFonts w:ascii="Cambria Math" w:hAnsi="Cambria Math" w:cs="Times New Roman"/>
                  </w:rPr>
                  <m:t>1.5</m:t>
                </m:r>
              </m:oMath>
            </m:oMathPara>
          </w:p>
        </w:tc>
      </w:tr>
    </w:tbl>
    <w:p w14:paraId="3FD92BBD" w14:textId="77777777" w:rsidR="00464A0F" w:rsidRPr="006702D1" w:rsidRDefault="00464A0F" w:rsidP="00464A0F">
      <w:pPr>
        <w:pStyle w:val="Heading4"/>
        <w:rPr>
          <w:rFonts w:ascii="Times New Roman" w:hAnsi="Times New Roman" w:cs="Times New Roman"/>
        </w:rPr>
      </w:pPr>
      <w:r w:rsidRPr="006702D1">
        <w:rPr>
          <w:rFonts w:ascii="Times New Roman" w:hAnsi="Times New Roman" w:cs="Times New Roman"/>
        </w:rPr>
        <w:t xml:space="preserve">Floor loading </w:t>
      </w:r>
    </w:p>
    <w:p w14:paraId="3C348456" w14:textId="5CA4756D" w:rsidR="00B72B31" w:rsidRDefault="00140729" w:rsidP="00B72B31">
      <w:pPr>
        <w:rPr>
          <w:rFonts w:ascii="Times New Roman" w:hAnsi="Times New Roman" w:cs="Times New Roman"/>
        </w:rPr>
      </w:pPr>
      <w:r w:rsidRPr="006D4782">
        <w:rPr>
          <w:rFonts w:ascii="Times New Roman" w:hAnsi="Times New Roman" w:cs="Times New Roman"/>
        </w:rPr>
        <w:t>The permanent floor loading is derived from the brief specifications and the manufacturer's unit weight data. Meanwhile, the imposed floor loading is based on the guidelines provided in the National Annex to BS EN 1991-1-1:2002.</w:t>
      </w:r>
    </w:p>
    <w:p w14:paraId="3A27D18B" w14:textId="75EDEC65" w:rsidR="00AF5248" w:rsidRPr="0034327F" w:rsidRDefault="00AF5248" w:rsidP="00AF5248">
      <w:pPr>
        <w:pStyle w:val="Caption"/>
        <w:jc w:val="center"/>
        <w:rPr>
          <w:rFonts w:ascii="Times New Roman" w:hAnsi="Times New Roman" w:cs="Times New Roman"/>
        </w:rPr>
      </w:pPr>
      <w:r>
        <w:t xml:space="preserve">Table </w:t>
      </w:r>
      <w:r>
        <w:fldChar w:fldCharType="begin"/>
      </w:r>
      <w:r>
        <w:instrText xml:space="preserve"> SEQ Table \* ARABIC </w:instrText>
      </w:r>
      <w:r>
        <w:fldChar w:fldCharType="separate"/>
      </w:r>
      <w:r w:rsidR="009B5214">
        <w:rPr>
          <w:noProof/>
        </w:rPr>
        <w:t>5</w:t>
      </w:r>
      <w:r>
        <w:fldChar w:fldCharType="end"/>
      </w:r>
      <w:r>
        <w:t xml:space="preserve">: </w:t>
      </w:r>
      <w:r>
        <w:rPr>
          <w:lang w:val="en-US"/>
        </w:rPr>
        <w:t>Permanent and Imposed Loadings on Floor</w:t>
      </w:r>
    </w:p>
    <w:tbl>
      <w:tblPr>
        <w:tblStyle w:val="TableGrid"/>
        <w:tblW w:w="0" w:type="auto"/>
        <w:jc w:val="center"/>
        <w:tblLook w:val="04A0" w:firstRow="1" w:lastRow="0" w:firstColumn="1" w:lastColumn="0" w:noHBand="0" w:noVBand="1"/>
      </w:tblPr>
      <w:tblGrid>
        <w:gridCol w:w="3005"/>
        <w:gridCol w:w="3005"/>
        <w:gridCol w:w="3006"/>
      </w:tblGrid>
      <w:tr w:rsidR="00F62494" w:rsidRPr="0034327F" w14:paraId="2E890EE1" w14:textId="77777777" w:rsidTr="00F62494">
        <w:trPr>
          <w:trHeight w:val="516"/>
          <w:jc w:val="center"/>
        </w:trPr>
        <w:tc>
          <w:tcPr>
            <w:tcW w:w="9016" w:type="dxa"/>
            <w:gridSpan w:val="3"/>
            <w:shd w:val="clear" w:color="auto" w:fill="D9D9D9" w:themeFill="background1" w:themeFillShade="D9"/>
          </w:tcPr>
          <w:p w14:paraId="7DCCA2A8" w14:textId="59DE2563" w:rsidR="00F62494" w:rsidRPr="0034327F" w:rsidRDefault="00F62494" w:rsidP="00AD301A">
            <w:pPr>
              <w:jc w:val="center"/>
              <w:rPr>
                <w:rFonts w:ascii="Times New Roman" w:hAnsi="Times New Roman" w:cs="Times New Roman"/>
              </w:rPr>
            </w:pPr>
            <w:r w:rsidRPr="0034327F">
              <w:rPr>
                <w:rFonts w:ascii="Times New Roman" w:hAnsi="Times New Roman" w:cs="Times New Roman"/>
              </w:rPr>
              <w:t>Loading (</w:t>
            </w:r>
            <w:proofErr w:type="spellStart"/>
            <w:r w:rsidRPr="0034327F">
              <w:rPr>
                <w:rFonts w:ascii="Times New Roman" w:hAnsi="Times New Roman" w:cs="Times New Roman"/>
              </w:rPr>
              <w:t>kN</w:t>
            </w:r>
            <w:proofErr w:type="spellEnd"/>
            <w:r w:rsidRPr="0034327F">
              <w:rPr>
                <w:rFonts w:ascii="Times New Roman" w:hAnsi="Times New Roman" w:cs="Times New Roman"/>
              </w:rPr>
              <w:t>/</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w:r w:rsidRPr="0034327F">
              <w:rPr>
                <w:rFonts w:ascii="Times New Roman" w:hAnsi="Times New Roman" w:cs="Times New Roman"/>
              </w:rPr>
              <w:t>)</w:t>
            </w:r>
          </w:p>
        </w:tc>
      </w:tr>
      <w:tr w:rsidR="00702FCB" w:rsidRPr="0034327F" w14:paraId="781CAAF0" w14:textId="77777777" w:rsidTr="00F62494">
        <w:trPr>
          <w:jc w:val="center"/>
        </w:trPr>
        <w:tc>
          <w:tcPr>
            <w:tcW w:w="3005" w:type="dxa"/>
            <w:vMerge w:val="restart"/>
            <w:shd w:val="clear" w:color="auto" w:fill="D9D9D9" w:themeFill="background1" w:themeFillShade="D9"/>
            <w:vAlign w:val="center"/>
          </w:tcPr>
          <w:p w14:paraId="29104FB8" w14:textId="410D015D" w:rsidR="00702FCB" w:rsidRPr="0034327F" w:rsidRDefault="00702FCB" w:rsidP="00702FCB">
            <w:pPr>
              <w:jc w:val="center"/>
              <w:rPr>
                <w:rFonts w:ascii="Times New Roman" w:hAnsi="Times New Roman" w:cs="Times New Roman"/>
              </w:rPr>
            </w:pPr>
            <w:r>
              <w:rPr>
                <w:rFonts w:ascii="Times New Roman" w:hAnsi="Times New Roman" w:cs="Times New Roman"/>
              </w:rPr>
              <w:t>Permanent</w:t>
            </w:r>
          </w:p>
        </w:tc>
        <w:tc>
          <w:tcPr>
            <w:tcW w:w="3005" w:type="dxa"/>
          </w:tcPr>
          <w:p w14:paraId="71CEFBA4" w14:textId="350F6039" w:rsidR="00702FCB" w:rsidRPr="0034327F" w:rsidRDefault="00702FCB" w:rsidP="00702FCB">
            <w:pPr>
              <w:jc w:val="center"/>
              <w:rPr>
                <w:rFonts w:ascii="Times New Roman" w:hAnsi="Times New Roman" w:cs="Times New Roman"/>
              </w:rPr>
            </w:pPr>
            <w:r>
              <w:rPr>
                <w:rFonts w:ascii="Times New Roman" w:hAnsi="Times New Roman" w:cs="Times New Roman"/>
              </w:rPr>
              <w:t>Floor</w:t>
            </w:r>
          </w:p>
        </w:tc>
        <w:tc>
          <w:tcPr>
            <w:tcW w:w="3006" w:type="dxa"/>
          </w:tcPr>
          <w:p w14:paraId="2C98AC74" w14:textId="6BBD3331" w:rsidR="00702FCB" w:rsidRPr="0034327F" w:rsidRDefault="000350F5" w:rsidP="00702FCB">
            <w:pPr>
              <w:jc w:val="center"/>
              <w:rPr>
                <w:rFonts w:ascii="Times New Roman" w:hAnsi="Times New Roman" w:cs="Times New Roman"/>
              </w:rPr>
            </w:pPr>
            <m:oMathPara>
              <m:oMath>
                <m:r>
                  <w:rPr>
                    <w:rFonts w:ascii="Cambria Math" w:hAnsi="Cambria Math" w:cs="Times New Roman"/>
                  </w:rPr>
                  <m:t>1.75</m:t>
                </m:r>
                <m:r>
                  <w:rPr>
                    <w:rFonts w:ascii="Cambria Math" w:hAnsi="Cambria Math" w:cs="Times New Roman"/>
                  </w:rPr>
                  <m:t xml:space="preserve"> kN/</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m:oMathPara>
          </w:p>
        </w:tc>
      </w:tr>
      <w:tr w:rsidR="00702FCB" w:rsidRPr="0034327F" w14:paraId="415CFD48" w14:textId="77777777" w:rsidTr="00F62494">
        <w:trPr>
          <w:jc w:val="center"/>
        </w:trPr>
        <w:tc>
          <w:tcPr>
            <w:tcW w:w="3005" w:type="dxa"/>
            <w:vMerge/>
            <w:shd w:val="clear" w:color="auto" w:fill="D9D9D9" w:themeFill="background1" w:themeFillShade="D9"/>
          </w:tcPr>
          <w:p w14:paraId="7ED6C05B" w14:textId="2A5B61D0" w:rsidR="00702FCB" w:rsidRPr="0034327F" w:rsidRDefault="00702FCB" w:rsidP="00702FCB">
            <w:pPr>
              <w:jc w:val="center"/>
              <w:rPr>
                <w:rFonts w:ascii="Times New Roman" w:hAnsi="Times New Roman" w:cs="Times New Roman"/>
              </w:rPr>
            </w:pPr>
          </w:p>
        </w:tc>
        <w:tc>
          <w:tcPr>
            <w:tcW w:w="3005" w:type="dxa"/>
          </w:tcPr>
          <w:p w14:paraId="0F9E56FA" w14:textId="01F33201" w:rsidR="00702FCB" w:rsidRPr="0034327F" w:rsidRDefault="00702FCB" w:rsidP="00702FCB">
            <w:pPr>
              <w:jc w:val="center"/>
              <w:rPr>
                <w:rFonts w:ascii="Times New Roman" w:hAnsi="Times New Roman" w:cs="Times New Roman"/>
              </w:rPr>
            </w:pPr>
            <w:r w:rsidRPr="0034327F">
              <w:rPr>
                <w:rFonts w:ascii="Times New Roman" w:hAnsi="Times New Roman" w:cs="Times New Roman"/>
              </w:rPr>
              <w:t>Internal Partitions</w:t>
            </w:r>
          </w:p>
        </w:tc>
        <w:tc>
          <w:tcPr>
            <w:tcW w:w="3006" w:type="dxa"/>
          </w:tcPr>
          <w:p w14:paraId="487B684C" w14:textId="0E3B0C9C" w:rsidR="00702FCB" w:rsidRPr="0034327F" w:rsidRDefault="000350F5" w:rsidP="00702FCB">
            <w:pPr>
              <w:jc w:val="center"/>
              <w:rPr>
                <w:rFonts w:ascii="Times New Roman" w:hAnsi="Times New Roman" w:cs="Times New Roman"/>
              </w:rPr>
            </w:pPr>
            <m:oMathPara>
              <m:oMath>
                <m:r>
                  <w:rPr>
                    <w:rFonts w:ascii="Cambria Math" w:hAnsi="Cambria Math" w:cs="Times New Roman"/>
                  </w:rPr>
                  <m:t>3</m:t>
                </m:r>
                <m:r>
                  <w:rPr>
                    <w:rFonts w:ascii="Cambria Math" w:hAnsi="Cambria Math" w:cs="Times New Roman"/>
                  </w:rPr>
                  <m:t xml:space="preserve"> </m:t>
                </m:r>
                <m:r>
                  <w:rPr>
                    <w:rFonts w:ascii="Cambria Math" w:hAnsi="Cambria Math" w:cs="Times New Roman"/>
                  </w:rPr>
                  <m:t>kN/</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m:oMathPara>
          </w:p>
        </w:tc>
      </w:tr>
      <w:tr w:rsidR="00702FCB" w:rsidRPr="0034327F" w14:paraId="47DB535D" w14:textId="77777777" w:rsidTr="00F62494">
        <w:trPr>
          <w:jc w:val="center"/>
        </w:trPr>
        <w:tc>
          <w:tcPr>
            <w:tcW w:w="3005" w:type="dxa"/>
            <w:vMerge/>
            <w:shd w:val="clear" w:color="auto" w:fill="D9D9D9" w:themeFill="background1" w:themeFillShade="D9"/>
          </w:tcPr>
          <w:p w14:paraId="276D8C8C" w14:textId="5DF52F66" w:rsidR="00702FCB" w:rsidRPr="0034327F" w:rsidRDefault="00702FCB" w:rsidP="00702FCB">
            <w:pPr>
              <w:jc w:val="center"/>
              <w:rPr>
                <w:rFonts w:ascii="Times New Roman" w:hAnsi="Times New Roman" w:cs="Times New Roman"/>
              </w:rPr>
            </w:pPr>
          </w:p>
        </w:tc>
        <w:tc>
          <w:tcPr>
            <w:tcW w:w="3005" w:type="dxa"/>
          </w:tcPr>
          <w:p w14:paraId="30B5A516" w14:textId="59C8C995" w:rsidR="00702FCB" w:rsidRPr="0034327F" w:rsidRDefault="00702FCB" w:rsidP="00702FCB">
            <w:pPr>
              <w:jc w:val="center"/>
              <w:rPr>
                <w:rFonts w:ascii="Times New Roman" w:hAnsi="Times New Roman" w:cs="Times New Roman"/>
              </w:rPr>
            </w:pPr>
            <w:r w:rsidRPr="0034327F">
              <w:rPr>
                <w:rFonts w:ascii="Times New Roman" w:hAnsi="Times New Roman" w:cs="Times New Roman"/>
              </w:rPr>
              <w:t>External Cladding</w:t>
            </w:r>
          </w:p>
        </w:tc>
        <w:tc>
          <w:tcPr>
            <w:tcW w:w="3006" w:type="dxa"/>
          </w:tcPr>
          <w:p w14:paraId="438B08BF" w14:textId="35115BD2" w:rsidR="00702FCB" w:rsidRPr="0034327F" w:rsidRDefault="000350F5" w:rsidP="00702FCB">
            <w:pPr>
              <w:jc w:val="center"/>
              <w:rPr>
                <w:rFonts w:ascii="Times New Roman" w:hAnsi="Times New Roman" w:cs="Times New Roman"/>
              </w:rPr>
            </w:pPr>
            <m:oMathPara>
              <m:oMath>
                <m:r>
                  <w:rPr>
                    <w:rFonts w:ascii="Cambria Math" w:hAnsi="Cambria Math" w:cs="Times New Roman"/>
                  </w:rPr>
                  <m:t>1.25</m:t>
                </m:r>
                <m:r>
                  <w:rPr>
                    <w:rFonts w:ascii="Cambria Math" w:hAnsi="Cambria Math" w:cs="Times New Roman"/>
                  </w:rPr>
                  <m:t xml:space="preserve"> </m:t>
                </m:r>
                <m:r>
                  <w:rPr>
                    <w:rFonts w:ascii="Cambria Math" w:hAnsi="Cambria Math" w:cs="Times New Roman"/>
                  </w:rPr>
                  <m:t>kN/</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m:oMathPara>
          </w:p>
        </w:tc>
      </w:tr>
      <w:tr w:rsidR="00702FCB" w:rsidRPr="0034327F" w14:paraId="0EDEAEBC" w14:textId="77777777" w:rsidTr="00B72EEC">
        <w:trPr>
          <w:jc w:val="center"/>
        </w:trPr>
        <w:tc>
          <w:tcPr>
            <w:tcW w:w="3005" w:type="dxa"/>
            <w:vMerge w:val="restart"/>
            <w:shd w:val="clear" w:color="auto" w:fill="D9D9D9" w:themeFill="background1" w:themeFillShade="D9"/>
            <w:vAlign w:val="center"/>
          </w:tcPr>
          <w:p w14:paraId="63A4C7D5" w14:textId="32AC1961" w:rsidR="00702FCB" w:rsidRPr="00923592" w:rsidRDefault="00702FCB" w:rsidP="00702FCB">
            <w:pPr>
              <w:jc w:val="center"/>
              <w:rPr>
                <w:rFonts w:ascii="Times New Roman" w:hAnsi="Times New Roman" w:cs="Times New Roman"/>
                <w:b/>
                <w:bCs/>
              </w:rPr>
            </w:pPr>
            <w:r w:rsidRPr="0034327F">
              <w:rPr>
                <w:rFonts w:ascii="Times New Roman" w:hAnsi="Times New Roman" w:cs="Times New Roman"/>
              </w:rPr>
              <w:t>Imposed</w:t>
            </w:r>
          </w:p>
        </w:tc>
        <w:tc>
          <w:tcPr>
            <w:tcW w:w="3005" w:type="dxa"/>
          </w:tcPr>
          <w:p w14:paraId="43932798" w14:textId="0F567070" w:rsidR="00702FCB" w:rsidRDefault="00702FCB" w:rsidP="00702FCB">
            <w:pPr>
              <w:jc w:val="center"/>
              <w:rPr>
                <w:rFonts w:ascii="Times New Roman" w:hAnsi="Times New Roman" w:cs="Times New Roman"/>
              </w:rPr>
            </w:pPr>
            <w:r w:rsidRPr="0034327F">
              <w:rPr>
                <w:rFonts w:ascii="Times New Roman" w:hAnsi="Times New Roman" w:cs="Times New Roman"/>
              </w:rPr>
              <w:t>Classrooms</w:t>
            </w:r>
          </w:p>
        </w:tc>
        <w:tc>
          <w:tcPr>
            <w:tcW w:w="3006" w:type="dxa"/>
          </w:tcPr>
          <w:p w14:paraId="7F62DDAA" w14:textId="5373994A" w:rsidR="00702FCB" w:rsidRDefault="000350F5" w:rsidP="00702FCB">
            <w:pPr>
              <w:keepNext/>
              <w:jc w:val="center"/>
              <w:rPr>
                <w:rFonts w:ascii="Times New Roman" w:hAnsi="Times New Roman" w:cs="Times New Roman"/>
              </w:rPr>
            </w:pPr>
            <m:oMathPara>
              <m:oMath>
                <m:r>
                  <w:rPr>
                    <w:rFonts w:ascii="Cambria Math" w:hAnsi="Cambria Math" w:cs="Times New Roman"/>
                  </w:rPr>
                  <m:t>3</m:t>
                </m:r>
                <m:r>
                  <w:rPr>
                    <w:rFonts w:ascii="Cambria Math" w:hAnsi="Cambria Math" w:cs="Times New Roman"/>
                  </w:rPr>
                  <m:t xml:space="preserve"> </m:t>
                </m:r>
                <m:r>
                  <w:rPr>
                    <w:rFonts w:ascii="Cambria Math" w:hAnsi="Cambria Math" w:cs="Times New Roman"/>
                  </w:rPr>
                  <m:t>kN/</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m:oMathPara>
          </w:p>
        </w:tc>
      </w:tr>
      <w:tr w:rsidR="00702FCB" w:rsidRPr="0034327F" w14:paraId="2BAB2580" w14:textId="77777777" w:rsidTr="00B72EEC">
        <w:trPr>
          <w:jc w:val="center"/>
        </w:trPr>
        <w:tc>
          <w:tcPr>
            <w:tcW w:w="3005" w:type="dxa"/>
            <w:vMerge/>
            <w:shd w:val="clear" w:color="auto" w:fill="D9D9D9" w:themeFill="background1" w:themeFillShade="D9"/>
            <w:vAlign w:val="center"/>
          </w:tcPr>
          <w:p w14:paraId="1F6F32DD" w14:textId="77777777" w:rsidR="00702FCB" w:rsidRPr="0034327F" w:rsidRDefault="00702FCB" w:rsidP="00702FCB">
            <w:pPr>
              <w:jc w:val="center"/>
              <w:rPr>
                <w:rFonts w:ascii="Times New Roman" w:hAnsi="Times New Roman" w:cs="Times New Roman"/>
              </w:rPr>
            </w:pPr>
          </w:p>
        </w:tc>
        <w:tc>
          <w:tcPr>
            <w:tcW w:w="3005" w:type="dxa"/>
          </w:tcPr>
          <w:p w14:paraId="07FEFED6" w14:textId="12C5D9AA" w:rsidR="00702FCB" w:rsidRPr="0034327F" w:rsidRDefault="00702FCB" w:rsidP="00702FCB">
            <w:pPr>
              <w:jc w:val="center"/>
              <w:rPr>
                <w:rFonts w:ascii="Times New Roman" w:hAnsi="Times New Roman" w:cs="Times New Roman"/>
              </w:rPr>
            </w:pPr>
            <w:r w:rsidRPr="0034327F">
              <w:rPr>
                <w:rFonts w:ascii="Times New Roman" w:hAnsi="Times New Roman" w:cs="Times New Roman"/>
              </w:rPr>
              <w:t>Corridors</w:t>
            </w:r>
          </w:p>
        </w:tc>
        <w:tc>
          <w:tcPr>
            <w:tcW w:w="3006" w:type="dxa"/>
          </w:tcPr>
          <w:p w14:paraId="5C831435" w14:textId="1A3EADDF" w:rsidR="00702FCB" w:rsidRPr="0034327F" w:rsidRDefault="000350F5" w:rsidP="00702FCB">
            <w:pPr>
              <w:keepNext/>
              <w:jc w:val="center"/>
              <w:rPr>
                <w:rFonts w:ascii="Times New Roman" w:hAnsi="Times New Roman" w:cs="Times New Roman"/>
              </w:rPr>
            </w:pPr>
            <m:oMathPara>
              <m:oMath>
                <m:r>
                  <w:rPr>
                    <w:rFonts w:ascii="Cambria Math" w:hAnsi="Cambria Math" w:cs="Times New Roman"/>
                  </w:rPr>
                  <m:t>3</m:t>
                </m:r>
                <m:r>
                  <w:rPr>
                    <w:rFonts w:ascii="Cambria Math" w:hAnsi="Cambria Math" w:cs="Times New Roman"/>
                  </w:rPr>
                  <m:t xml:space="preserve"> </m:t>
                </m:r>
                <m:r>
                  <w:rPr>
                    <w:rFonts w:ascii="Cambria Math" w:hAnsi="Cambria Math" w:cs="Times New Roman"/>
                  </w:rPr>
                  <m:t>kN/</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m:oMathPara>
          </w:p>
        </w:tc>
      </w:tr>
      <w:tr w:rsidR="00702FCB" w:rsidRPr="0034327F" w14:paraId="718FDFFA" w14:textId="77777777" w:rsidTr="00B72EEC">
        <w:trPr>
          <w:jc w:val="center"/>
        </w:trPr>
        <w:tc>
          <w:tcPr>
            <w:tcW w:w="3005" w:type="dxa"/>
            <w:vMerge/>
            <w:shd w:val="clear" w:color="auto" w:fill="D9D9D9" w:themeFill="background1" w:themeFillShade="D9"/>
            <w:vAlign w:val="center"/>
          </w:tcPr>
          <w:p w14:paraId="6CE39F5C" w14:textId="77777777" w:rsidR="00702FCB" w:rsidRPr="0034327F" w:rsidRDefault="00702FCB" w:rsidP="00702FCB">
            <w:pPr>
              <w:jc w:val="center"/>
              <w:rPr>
                <w:rFonts w:ascii="Times New Roman" w:hAnsi="Times New Roman" w:cs="Times New Roman"/>
              </w:rPr>
            </w:pPr>
          </w:p>
        </w:tc>
        <w:tc>
          <w:tcPr>
            <w:tcW w:w="3005" w:type="dxa"/>
          </w:tcPr>
          <w:p w14:paraId="73656EE0" w14:textId="37907A19" w:rsidR="00702FCB" w:rsidRPr="0034327F" w:rsidRDefault="00702FCB" w:rsidP="00702FCB">
            <w:pPr>
              <w:jc w:val="center"/>
              <w:rPr>
                <w:rFonts w:ascii="Times New Roman" w:hAnsi="Times New Roman" w:cs="Times New Roman"/>
              </w:rPr>
            </w:pPr>
            <w:r w:rsidRPr="0034327F">
              <w:rPr>
                <w:rFonts w:ascii="Times New Roman" w:hAnsi="Times New Roman" w:cs="Times New Roman"/>
              </w:rPr>
              <w:t>Office</w:t>
            </w:r>
          </w:p>
        </w:tc>
        <w:tc>
          <w:tcPr>
            <w:tcW w:w="3006" w:type="dxa"/>
          </w:tcPr>
          <w:p w14:paraId="155B7B24" w14:textId="12C08FE6" w:rsidR="00702FCB" w:rsidRPr="0034327F" w:rsidRDefault="000350F5" w:rsidP="00702FCB">
            <w:pPr>
              <w:keepNext/>
              <w:jc w:val="center"/>
              <w:rPr>
                <w:rFonts w:ascii="Times New Roman" w:hAnsi="Times New Roman" w:cs="Times New Roman"/>
              </w:rPr>
            </w:pPr>
            <m:oMathPara>
              <m:oMath>
                <m:r>
                  <w:rPr>
                    <w:rFonts w:ascii="Cambria Math" w:hAnsi="Cambria Math" w:cs="Times New Roman"/>
                  </w:rPr>
                  <m:t>2.5</m:t>
                </m:r>
                <m:r>
                  <w:rPr>
                    <w:rFonts w:ascii="Cambria Math" w:hAnsi="Cambria Math" w:cs="Times New Roman"/>
                  </w:rPr>
                  <m:t xml:space="preserve"> </m:t>
                </m:r>
                <m:r>
                  <w:rPr>
                    <w:rFonts w:ascii="Cambria Math" w:hAnsi="Cambria Math" w:cs="Times New Roman"/>
                  </w:rPr>
                  <m:t>kN/</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m:oMathPara>
          </w:p>
        </w:tc>
      </w:tr>
      <w:tr w:rsidR="00702FCB" w:rsidRPr="0034327F" w14:paraId="7395E1E2" w14:textId="77777777" w:rsidTr="00B72EEC">
        <w:trPr>
          <w:jc w:val="center"/>
        </w:trPr>
        <w:tc>
          <w:tcPr>
            <w:tcW w:w="3005" w:type="dxa"/>
            <w:vMerge/>
            <w:shd w:val="clear" w:color="auto" w:fill="D9D9D9" w:themeFill="background1" w:themeFillShade="D9"/>
            <w:vAlign w:val="center"/>
          </w:tcPr>
          <w:p w14:paraId="26339778" w14:textId="77777777" w:rsidR="00702FCB" w:rsidRPr="0034327F" w:rsidRDefault="00702FCB" w:rsidP="00702FCB">
            <w:pPr>
              <w:jc w:val="center"/>
              <w:rPr>
                <w:rFonts w:ascii="Times New Roman" w:hAnsi="Times New Roman" w:cs="Times New Roman"/>
              </w:rPr>
            </w:pPr>
          </w:p>
        </w:tc>
        <w:tc>
          <w:tcPr>
            <w:tcW w:w="3005" w:type="dxa"/>
          </w:tcPr>
          <w:p w14:paraId="24469310" w14:textId="58079648" w:rsidR="00702FCB" w:rsidRPr="0034327F" w:rsidRDefault="00702FCB" w:rsidP="00702FCB">
            <w:pPr>
              <w:jc w:val="center"/>
              <w:rPr>
                <w:rFonts w:ascii="Times New Roman" w:hAnsi="Times New Roman" w:cs="Times New Roman"/>
              </w:rPr>
            </w:pPr>
            <w:r w:rsidRPr="0034327F">
              <w:rPr>
                <w:rFonts w:ascii="Times New Roman" w:hAnsi="Times New Roman" w:cs="Times New Roman"/>
              </w:rPr>
              <w:t>Storage</w:t>
            </w:r>
          </w:p>
        </w:tc>
        <w:tc>
          <w:tcPr>
            <w:tcW w:w="3006" w:type="dxa"/>
          </w:tcPr>
          <w:p w14:paraId="428496B1" w14:textId="65610A81" w:rsidR="00702FCB" w:rsidRDefault="000350F5" w:rsidP="00702FCB">
            <w:pPr>
              <w:keepNext/>
              <w:jc w:val="center"/>
              <w:rPr>
                <w:rFonts w:ascii="Times New Roman" w:hAnsi="Times New Roman" w:cs="Times New Roman"/>
              </w:rPr>
            </w:pPr>
            <m:oMathPara>
              <m:oMath>
                <m:r>
                  <w:rPr>
                    <w:rFonts w:ascii="Cambria Math" w:hAnsi="Cambria Math" w:cs="Times New Roman"/>
                  </w:rPr>
                  <m:t xml:space="preserve"> </m:t>
                </m:r>
                <m:r>
                  <w:rPr>
                    <w:rFonts w:ascii="Cambria Math" w:hAnsi="Cambria Math" w:cs="Times New Roman"/>
                  </w:rPr>
                  <m:t xml:space="preserve">7 </m:t>
                </m:r>
                <m:r>
                  <w:rPr>
                    <w:rFonts w:ascii="Cambria Math" w:hAnsi="Cambria Math" w:cs="Times New Roman"/>
                  </w:rPr>
                  <m:t>kN/</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m:oMathPara>
          </w:p>
        </w:tc>
      </w:tr>
    </w:tbl>
    <w:p w14:paraId="11D7EC2E" w14:textId="77777777" w:rsidR="00173FC9" w:rsidRDefault="00173FC9" w:rsidP="00CF0CFE">
      <w:pPr>
        <w:rPr>
          <w:rFonts w:ascii="Times New Roman" w:hAnsi="Times New Roman" w:cs="Times New Roman"/>
        </w:rPr>
      </w:pPr>
    </w:p>
    <w:p w14:paraId="283782F7" w14:textId="4BC64F2A" w:rsidR="00CF57A7" w:rsidRPr="0034327F" w:rsidRDefault="00CF57A7" w:rsidP="006F4D49">
      <w:pPr>
        <w:jc w:val="both"/>
        <w:rPr>
          <w:rFonts w:ascii="Times New Roman" w:hAnsi="Times New Roman" w:cs="Times New Roman"/>
        </w:rPr>
      </w:pPr>
      <w:r w:rsidRPr="0034327F">
        <w:rPr>
          <w:rFonts w:ascii="Times New Roman" w:hAnsi="Times New Roman" w:cs="Times New Roman"/>
        </w:rPr>
        <w:t xml:space="preserve">The load calculations for the structural analysis reveal essential details regarding the dead and variable loads. The dead load from the floor finishing and ceiling services is 1.75 </w:t>
      </w:r>
      <w:proofErr w:type="spellStart"/>
      <w:r w:rsidRPr="0034327F">
        <w:rPr>
          <w:rFonts w:ascii="Times New Roman" w:hAnsi="Times New Roman" w:cs="Times New Roman"/>
        </w:rPr>
        <w:t>kN</w:t>
      </w:r>
      <w:proofErr w:type="spellEnd"/>
      <w:r w:rsidRPr="0034327F">
        <w:rPr>
          <w:rFonts w:ascii="Times New Roman" w:hAnsi="Times New Roman" w:cs="Times New Roman"/>
        </w:rPr>
        <w:t xml:space="preserve">/m², while a 150 mm thick partition block wall, with a height of 3.5 m, contributes a line uniformly distributed load (UDL) of 10.5 </w:t>
      </w:r>
      <w:proofErr w:type="spellStart"/>
      <w:r w:rsidRPr="0034327F">
        <w:rPr>
          <w:rFonts w:ascii="Times New Roman" w:hAnsi="Times New Roman" w:cs="Times New Roman"/>
        </w:rPr>
        <w:t>kN</w:t>
      </w:r>
      <w:proofErr w:type="spellEnd"/>
      <w:r w:rsidRPr="0034327F">
        <w:rPr>
          <w:rFonts w:ascii="Times New Roman" w:hAnsi="Times New Roman" w:cs="Times New Roman"/>
        </w:rPr>
        <w:t xml:space="preserve">/m. The cladding façade adds an area load of 1.25 </w:t>
      </w:r>
      <w:proofErr w:type="spellStart"/>
      <w:r w:rsidRPr="0034327F">
        <w:rPr>
          <w:rFonts w:ascii="Times New Roman" w:hAnsi="Times New Roman" w:cs="Times New Roman"/>
        </w:rPr>
        <w:t>kN</w:t>
      </w:r>
      <w:proofErr w:type="spellEnd"/>
      <w:r w:rsidRPr="0034327F">
        <w:rPr>
          <w:rFonts w:ascii="Times New Roman" w:hAnsi="Times New Roman" w:cs="Times New Roman"/>
        </w:rPr>
        <w:t xml:space="preserve">/m², resulting in a line UDL of 4.375 </w:t>
      </w:r>
      <w:proofErr w:type="spellStart"/>
      <w:r w:rsidRPr="0034327F">
        <w:rPr>
          <w:rFonts w:ascii="Times New Roman" w:hAnsi="Times New Roman" w:cs="Times New Roman"/>
        </w:rPr>
        <w:t>kN</w:t>
      </w:r>
      <w:proofErr w:type="spellEnd"/>
      <w:r w:rsidRPr="0034327F">
        <w:rPr>
          <w:rFonts w:ascii="Times New Roman" w:hAnsi="Times New Roman" w:cs="Times New Roman"/>
        </w:rPr>
        <w:t xml:space="preserve">/m. For self-weight considerations, the minimum effective depth is calculated based on a basic ratio l/d=26, yielding an effective depth of 192.31 mm. With a main steel diameter assumed at 10 mm, the overall </w:t>
      </w:r>
      <w:r w:rsidRPr="0034327F">
        <w:rPr>
          <w:rFonts w:ascii="Times New Roman" w:hAnsi="Times New Roman" w:cs="Times New Roman"/>
        </w:rPr>
        <w:lastRenderedPageBreak/>
        <w:t xml:space="preserve">height, including </w:t>
      </w:r>
      <w:r w:rsidR="001B4621">
        <w:rPr>
          <w:rFonts w:ascii="Times New Roman" w:hAnsi="Times New Roman" w:cs="Times New Roman"/>
        </w:rPr>
        <w:t xml:space="preserve">the </w:t>
      </w:r>
      <w:r w:rsidRPr="0034327F">
        <w:rPr>
          <w:rFonts w:ascii="Times New Roman" w:hAnsi="Times New Roman" w:cs="Times New Roman"/>
        </w:rPr>
        <w:t xml:space="preserve">nominal cover, is rounded to 225 mm, resulting in a new effective depth of 195 mm. The concrete self-weight is determined to be 5.625 </w:t>
      </w:r>
      <w:proofErr w:type="spellStart"/>
      <w:r w:rsidRPr="0034327F">
        <w:rPr>
          <w:rFonts w:ascii="Times New Roman" w:hAnsi="Times New Roman" w:cs="Times New Roman"/>
        </w:rPr>
        <w:t>kN</w:t>
      </w:r>
      <w:proofErr w:type="spellEnd"/>
      <w:r w:rsidRPr="0034327F">
        <w:rPr>
          <w:rFonts w:ascii="Times New Roman" w:hAnsi="Times New Roman" w:cs="Times New Roman"/>
        </w:rPr>
        <w:t xml:space="preserve">/m². In terms of variable loads, the classroom (C1) load is assessed at 3 </w:t>
      </w:r>
      <w:proofErr w:type="spellStart"/>
      <w:r w:rsidRPr="0034327F">
        <w:rPr>
          <w:rFonts w:ascii="Times New Roman" w:hAnsi="Times New Roman" w:cs="Times New Roman"/>
        </w:rPr>
        <w:t>kN</w:t>
      </w:r>
      <w:proofErr w:type="spellEnd"/>
      <w:r w:rsidRPr="0034327F">
        <w:rPr>
          <w:rFonts w:ascii="Times New Roman" w:hAnsi="Times New Roman" w:cs="Times New Roman"/>
        </w:rPr>
        <w:t xml:space="preserve">/m², the corridor (C3) and office (B) loads at 3 </w:t>
      </w:r>
      <w:proofErr w:type="spellStart"/>
      <w:r w:rsidRPr="0034327F">
        <w:rPr>
          <w:rFonts w:ascii="Times New Roman" w:hAnsi="Times New Roman" w:cs="Times New Roman"/>
        </w:rPr>
        <w:t>kN</w:t>
      </w:r>
      <w:proofErr w:type="spellEnd"/>
      <w:r w:rsidRPr="0034327F">
        <w:rPr>
          <w:rFonts w:ascii="Times New Roman" w:hAnsi="Times New Roman" w:cs="Times New Roman"/>
        </w:rPr>
        <w:t xml:space="preserve">/m² and 2.5 </w:t>
      </w:r>
      <w:proofErr w:type="spellStart"/>
      <w:r w:rsidRPr="0034327F">
        <w:rPr>
          <w:rFonts w:ascii="Times New Roman" w:hAnsi="Times New Roman" w:cs="Times New Roman"/>
        </w:rPr>
        <w:t>kN</w:t>
      </w:r>
      <w:proofErr w:type="spellEnd"/>
      <w:r w:rsidRPr="0034327F">
        <w:rPr>
          <w:rFonts w:ascii="Times New Roman" w:hAnsi="Times New Roman" w:cs="Times New Roman"/>
        </w:rPr>
        <w:t xml:space="preserve">/m², respectively, and storage (E1) at 7 </w:t>
      </w:r>
      <w:proofErr w:type="spellStart"/>
      <w:r w:rsidRPr="0034327F">
        <w:rPr>
          <w:rFonts w:ascii="Times New Roman" w:hAnsi="Times New Roman" w:cs="Times New Roman"/>
        </w:rPr>
        <w:t>kN</w:t>
      </w:r>
      <w:proofErr w:type="spellEnd"/>
      <w:r w:rsidRPr="0034327F">
        <w:rPr>
          <w:rFonts w:ascii="Times New Roman" w:hAnsi="Times New Roman" w:cs="Times New Roman"/>
        </w:rPr>
        <w:t>/m². The total area considered for these loadings is 49.125 m².</w:t>
      </w:r>
    </w:p>
    <w:p w14:paraId="096FCAAE" w14:textId="77777777" w:rsidR="00464A0F" w:rsidRPr="006702D1" w:rsidRDefault="00464A0F" w:rsidP="00464A0F">
      <w:pPr>
        <w:pStyle w:val="Heading4"/>
        <w:rPr>
          <w:rFonts w:ascii="Times New Roman" w:hAnsi="Times New Roman" w:cs="Times New Roman"/>
        </w:rPr>
      </w:pPr>
      <w:r w:rsidRPr="006702D1">
        <w:rPr>
          <w:rFonts w:ascii="Times New Roman" w:hAnsi="Times New Roman" w:cs="Times New Roman"/>
        </w:rPr>
        <w:t>Loading layout overview</w:t>
      </w:r>
    </w:p>
    <w:p w14:paraId="20BF2099" w14:textId="77777777" w:rsidR="00464A0F" w:rsidRPr="006702D1" w:rsidRDefault="00464A0F" w:rsidP="00464A0F">
      <w:pPr>
        <w:pStyle w:val="Heading3"/>
        <w:rPr>
          <w:rFonts w:ascii="Times New Roman" w:hAnsi="Times New Roman" w:cs="Times New Roman"/>
        </w:rPr>
      </w:pPr>
      <w:bookmarkStart w:id="19" w:name="_Toc180929088"/>
      <w:bookmarkStart w:id="20" w:name="_Toc181171125"/>
      <w:r w:rsidRPr="006702D1">
        <w:rPr>
          <w:rFonts w:ascii="Times New Roman" w:hAnsi="Times New Roman" w:cs="Times New Roman"/>
        </w:rPr>
        <w:t>Structural analysis</w:t>
      </w:r>
      <w:bookmarkEnd w:id="19"/>
      <w:bookmarkEnd w:id="20"/>
    </w:p>
    <w:p w14:paraId="5F524793" w14:textId="3FE98CA8" w:rsidR="00464A0F" w:rsidRDefault="00464A0F" w:rsidP="00464A0F">
      <w:pPr>
        <w:pStyle w:val="Heading4"/>
        <w:rPr>
          <w:rFonts w:ascii="Times New Roman" w:hAnsi="Times New Roman" w:cs="Times New Roman"/>
        </w:rPr>
      </w:pPr>
      <w:r w:rsidRPr="006702D1">
        <w:rPr>
          <w:rFonts w:ascii="Times New Roman" w:hAnsi="Times New Roman" w:cs="Times New Roman"/>
        </w:rPr>
        <w:t xml:space="preserve">Structural analysis of slabs </w:t>
      </w:r>
    </w:p>
    <w:p w14:paraId="2B2A5BDC" w14:textId="32B9A017" w:rsidR="001466C1" w:rsidRDefault="001466C1" w:rsidP="00181749">
      <w:pPr>
        <w:jc w:val="both"/>
        <w:rPr>
          <w:rFonts w:ascii="Times New Roman" w:hAnsi="Times New Roman" w:cs="Times New Roman"/>
        </w:rPr>
      </w:pPr>
      <w:r w:rsidRPr="001466C1">
        <w:rPr>
          <w:rFonts w:ascii="Times New Roman" w:hAnsi="Times New Roman" w:cs="Times New Roman"/>
        </w:rPr>
        <w:t xml:space="preserve">The slab design calculations are conducted in accordance with </w:t>
      </w:r>
      <w:r w:rsidRPr="00BA5888">
        <w:rPr>
          <w:rFonts w:ascii="Times New Roman" w:hAnsi="Times New Roman" w:cs="Times New Roman"/>
          <w:highlight w:val="yellow"/>
        </w:rPr>
        <w:t>Eurocode 2 standards</w:t>
      </w:r>
      <w:r w:rsidRPr="001466C1">
        <w:rPr>
          <w:rFonts w:ascii="Times New Roman" w:hAnsi="Times New Roman" w:cs="Times New Roman"/>
        </w:rPr>
        <w:t xml:space="preserve"> for concrete structures, utilizing grade C25/30 concrete to provide the necessary strength and durability for one continuous short edge. This calculation accounts for both short and long spans, with bending moments calculated at the continuous edge and mid-span. Checks have been performed to ensure maximum bending, shear, and deflection are within acceptable limits.</w:t>
      </w:r>
      <w:r w:rsidR="01AF204B" w:rsidRPr="3B1EE09E">
        <w:rPr>
          <w:rFonts w:ascii="Times New Roman" w:hAnsi="Times New Roman" w:cs="Times New Roman"/>
        </w:rPr>
        <w:t xml:space="preserve"> </w:t>
      </w:r>
      <w:r w:rsidR="00687F2E">
        <w:rPr>
          <w:rFonts w:ascii="Times New Roman" w:hAnsi="Times New Roman" w:cs="Times New Roman"/>
        </w:rPr>
        <w:t>For detail assumption, please visit</w:t>
      </w:r>
      <w:r w:rsidR="00687F2E">
        <w:rPr>
          <w:rFonts w:ascii="Times New Roman" w:hAnsi="Times New Roman" w:cs="Times New Roman"/>
        </w:rPr>
        <w:t xml:space="preserve"> hand calculation for slab calculations.</w:t>
      </w:r>
    </w:p>
    <w:p w14:paraId="220A30F6" w14:textId="6A065337" w:rsidR="00023EFB" w:rsidRPr="001466C1" w:rsidRDefault="00023EFB" w:rsidP="00181749">
      <w:pPr>
        <w:jc w:val="both"/>
        <w:rPr>
          <w:rFonts w:ascii="Times New Roman" w:hAnsi="Times New Roman" w:cs="Times New Roman"/>
        </w:rPr>
      </w:pPr>
      <w:r>
        <w:rPr>
          <w:rFonts w:ascii="Times New Roman" w:hAnsi="Times New Roman" w:cs="Times New Roman"/>
        </w:rPr>
        <w:t xml:space="preserve">In addition, </w:t>
      </w:r>
      <w:r w:rsidR="0008288C">
        <w:rPr>
          <w:rFonts w:ascii="Times New Roman" w:hAnsi="Times New Roman" w:cs="Times New Roman"/>
        </w:rPr>
        <w:t xml:space="preserve">there are more assumptions </w:t>
      </w:r>
      <w:r w:rsidR="00181749">
        <w:rPr>
          <w:rFonts w:ascii="Times New Roman" w:hAnsi="Times New Roman" w:cs="Times New Roman"/>
        </w:rPr>
        <w:t xml:space="preserve">the floor plan layout, for instance, we assume the kitchen for the staffs and toilets for </w:t>
      </w:r>
      <w:r w:rsidR="00471FD0">
        <w:rPr>
          <w:rFonts w:ascii="Times New Roman" w:hAnsi="Times New Roman" w:cs="Times New Roman"/>
        </w:rPr>
        <w:t>in general is located on Ground Floor, and hence absent of the said before from the layout on first floor can be ignored.</w:t>
      </w:r>
    </w:p>
    <w:p w14:paraId="7290C2DE" w14:textId="77777777" w:rsidR="00464A0F" w:rsidRDefault="00464A0F" w:rsidP="00464A0F">
      <w:pPr>
        <w:pStyle w:val="Heading4"/>
        <w:rPr>
          <w:rFonts w:ascii="Times New Roman" w:hAnsi="Times New Roman" w:cs="Times New Roman"/>
        </w:rPr>
      </w:pPr>
      <w:r w:rsidRPr="006702D1">
        <w:rPr>
          <w:rFonts w:ascii="Times New Roman" w:hAnsi="Times New Roman" w:cs="Times New Roman"/>
        </w:rPr>
        <w:t>Structural analysis of beams</w:t>
      </w:r>
    </w:p>
    <w:p w14:paraId="1D206004" w14:textId="3A1D7BCB" w:rsidR="007E13C0" w:rsidRDefault="000542DD" w:rsidP="006F4D49">
      <w:pPr>
        <w:jc w:val="both"/>
        <w:rPr>
          <w:rFonts w:ascii="Times New Roman" w:hAnsi="Times New Roman" w:cs="Times New Roman"/>
        </w:rPr>
      </w:pPr>
      <w:r w:rsidRPr="00541E6C">
        <w:rPr>
          <w:rFonts w:ascii="Times New Roman" w:hAnsi="Times New Roman" w:cs="Times New Roman"/>
        </w:rPr>
        <w:t>Each beam is calculated with fixed beam support</w:t>
      </w:r>
      <w:r w:rsidR="0035009C" w:rsidRPr="00541E6C">
        <w:rPr>
          <w:rFonts w:ascii="Times New Roman" w:hAnsi="Times New Roman" w:cs="Times New Roman"/>
        </w:rPr>
        <w:t>s</w:t>
      </w:r>
      <w:r w:rsidRPr="00541E6C">
        <w:rPr>
          <w:rFonts w:ascii="Times New Roman" w:hAnsi="Times New Roman" w:cs="Times New Roman"/>
        </w:rPr>
        <w:t xml:space="preserve">, as it provides </w:t>
      </w:r>
      <w:r w:rsidR="00434FAF" w:rsidRPr="00541E6C">
        <w:rPr>
          <w:rFonts w:ascii="Times New Roman" w:hAnsi="Times New Roman" w:cs="Times New Roman"/>
        </w:rPr>
        <w:t>resistance to axial, shear and bending moments</w:t>
      </w:r>
      <w:r w:rsidR="0035009C" w:rsidRPr="00541E6C">
        <w:rPr>
          <w:rFonts w:ascii="Times New Roman" w:hAnsi="Times New Roman" w:cs="Times New Roman"/>
        </w:rPr>
        <w:t xml:space="preserve">. </w:t>
      </w:r>
      <w:r w:rsidR="005D5C28" w:rsidRPr="00541E6C">
        <w:rPr>
          <w:rFonts w:ascii="Times New Roman" w:hAnsi="Times New Roman" w:cs="Times New Roman"/>
        </w:rPr>
        <w:t xml:space="preserve">Maximum shear and moment are considered </w:t>
      </w:r>
      <w:r w:rsidR="006C7E01" w:rsidRPr="00541E6C">
        <w:rPr>
          <w:rFonts w:ascii="Times New Roman" w:hAnsi="Times New Roman" w:cs="Times New Roman"/>
        </w:rPr>
        <w:t xml:space="preserve">where </w:t>
      </w:r>
      <w:r w:rsidR="003B3BA8" w:rsidRPr="00541E6C">
        <w:rPr>
          <w:rFonts w:ascii="Times New Roman" w:hAnsi="Times New Roman" w:cs="Times New Roman"/>
        </w:rPr>
        <w:t xml:space="preserve">the </w:t>
      </w:r>
      <w:r w:rsidR="006C7E01" w:rsidRPr="00541E6C">
        <w:rPr>
          <w:rFonts w:ascii="Times New Roman" w:hAnsi="Times New Roman" w:cs="Times New Roman"/>
        </w:rPr>
        <w:t xml:space="preserve">moment is calculated in the middle and shear </w:t>
      </w:r>
      <w:r w:rsidR="00DD47AC" w:rsidRPr="00541E6C">
        <w:rPr>
          <w:rFonts w:ascii="Times New Roman" w:hAnsi="Times New Roman" w:cs="Times New Roman"/>
        </w:rPr>
        <w:t>at the supports</w:t>
      </w:r>
      <w:r w:rsidR="00950920" w:rsidRPr="00541E6C">
        <w:rPr>
          <w:rFonts w:ascii="Times New Roman" w:hAnsi="Times New Roman" w:cs="Times New Roman"/>
        </w:rPr>
        <w:t>, which can support the weight of the school</w:t>
      </w:r>
      <w:r w:rsidR="001C273B" w:rsidRPr="00541E6C">
        <w:rPr>
          <w:rFonts w:ascii="Times New Roman" w:hAnsi="Times New Roman" w:cs="Times New Roman"/>
        </w:rPr>
        <w:t>,</w:t>
      </w:r>
      <w:r w:rsidR="00950920" w:rsidRPr="00541E6C">
        <w:rPr>
          <w:rFonts w:ascii="Times New Roman" w:hAnsi="Times New Roman" w:cs="Times New Roman"/>
        </w:rPr>
        <w:t xml:space="preserve"> and the </w:t>
      </w:r>
      <w:r w:rsidR="002B46A3" w:rsidRPr="00541E6C">
        <w:rPr>
          <w:rFonts w:ascii="Times New Roman" w:hAnsi="Times New Roman" w:cs="Times New Roman"/>
        </w:rPr>
        <w:t>moment and shear caused by the wind.</w:t>
      </w:r>
      <w:r w:rsidR="004175FA" w:rsidRPr="00541E6C">
        <w:rPr>
          <w:rFonts w:ascii="Times New Roman" w:hAnsi="Times New Roman" w:cs="Times New Roman"/>
        </w:rPr>
        <w:t xml:space="preserve"> The maximum loading is calculated where </w:t>
      </w:r>
      <w:r w:rsidR="00FE799D" w:rsidRPr="00541E6C">
        <w:rPr>
          <w:rFonts w:ascii="Times New Roman" w:hAnsi="Times New Roman" w:cs="Times New Roman"/>
        </w:rPr>
        <w:t xml:space="preserve">the </w:t>
      </w:r>
      <w:r w:rsidR="004175FA" w:rsidRPr="00541E6C">
        <w:rPr>
          <w:rFonts w:ascii="Times New Roman" w:hAnsi="Times New Roman" w:cs="Times New Roman"/>
        </w:rPr>
        <w:t xml:space="preserve">moment in mid-span is used as it is the largest in a uniformly distributed situation, whereas </w:t>
      </w:r>
      <w:r w:rsidR="00AB51B5" w:rsidRPr="00541E6C">
        <w:rPr>
          <w:rFonts w:ascii="Times New Roman" w:hAnsi="Times New Roman" w:cs="Times New Roman"/>
        </w:rPr>
        <w:t xml:space="preserve">the shear is calculated at the </w:t>
      </w:r>
      <w:r w:rsidR="00A06639" w:rsidRPr="00541E6C">
        <w:rPr>
          <w:rFonts w:ascii="Times New Roman" w:hAnsi="Times New Roman" w:cs="Times New Roman"/>
        </w:rPr>
        <w:t>supports.</w:t>
      </w:r>
      <w:r w:rsidR="00AB51B5" w:rsidRPr="00541E6C">
        <w:rPr>
          <w:rFonts w:ascii="Times New Roman" w:hAnsi="Times New Roman" w:cs="Times New Roman"/>
        </w:rPr>
        <w:t xml:space="preserve"> </w:t>
      </w:r>
      <w:r w:rsidR="007E13C0" w:rsidRPr="00541E6C">
        <w:rPr>
          <w:rFonts w:ascii="Times New Roman" w:hAnsi="Times New Roman" w:cs="Times New Roman"/>
        </w:rPr>
        <w:t xml:space="preserve">Defection and crack checked for serviceability </w:t>
      </w:r>
      <w:r w:rsidR="00FE799D" w:rsidRPr="00541E6C">
        <w:rPr>
          <w:rFonts w:ascii="Times New Roman" w:hAnsi="Times New Roman" w:cs="Times New Roman"/>
        </w:rPr>
        <w:t xml:space="preserve">ensuring durability and preventing excessive deformation. </w:t>
      </w:r>
    </w:p>
    <w:p w14:paraId="1C271364" w14:textId="1A438A5F" w:rsidR="00AF5248" w:rsidRPr="00541E6C" w:rsidRDefault="00AF5248" w:rsidP="00AF5248">
      <w:pPr>
        <w:pStyle w:val="Caption"/>
        <w:jc w:val="center"/>
        <w:rPr>
          <w:rFonts w:ascii="Times New Roman" w:hAnsi="Times New Roman" w:cs="Times New Roman"/>
        </w:rPr>
      </w:pPr>
      <w:r>
        <w:t xml:space="preserve">Table </w:t>
      </w:r>
      <w:r>
        <w:fldChar w:fldCharType="begin"/>
      </w:r>
      <w:r>
        <w:instrText xml:space="preserve"> SEQ Table \* ARABIC </w:instrText>
      </w:r>
      <w:r>
        <w:fldChar w:fldCharType="separate"/>
      </w:r>
      <w:r w:rsidR="009B5214">
        <w:rPr>
          <w:noProof/>
        </w:rPr>
        <w:t>6</w:t>
      </w:r>
      <w:r>
        <w:fldChar w:fldCharType="end"/>
      </w:r>
      <w:r>
        <w:t>: Maximum Bending Moments and Shear Forces on Beams C1/2, C2/3, C2-D2, C3-D3</w:t>
      </w:r>
    </w:p>
    <w:tbl>
      <w:tblPr>
        <w:tblStyle w:val="TableGrid"/>
        <w:tblW w:w="0" w:type="auto"/>
        <w:jc w:val="center"/>
        <w:tblLayout w:type="fixed"/>
        <w:tblLook w:val="04A0" w:firstRow="1" w:lastRow="0" w:firstColumn="1" w:lastColumn="0" w:noHBand="0" w:noVBand="1"/>
      </w:tblPr>
      <w:tblGrid>
        <w:gridCol w:w="1012"/>
        <w:gridCol w:w="1960"/>
        <w:gridCol w:w="1701"/>
      </w:tblGrid>
      <w:tr w:rsidR="0004729D" w14:paraId="123B01B3" w14:textId="4C2111E0" w:rsidTr="0004729D">
        <w:trPr>
          <w:jc w:val="center"/>
        </w:trPr>
        <w:tc>
          <w:tcPr>
            <w:tcW w:w="1012" w:type="dxa"/>
            <w:shd w:val="clear" w:color="auto" w:fill="D9D9D9" w:themeFill="background1" w:themeFillShade="D9"/>
          </w:tcPr>
          <w:p w14:paraId="6C38EA91" w14:textId="271ECE73" w:rsidR="0004729D" w:rsidRDefault="0004729D" w:rsidP="006652D7">
            <w:pPr>
              <w:jc w:val="center"/>
              <w:rPr>
                <w:rFonts w:ascii="Times New Roman" w:hAnsi="Times New Roman" w:cs="Times New Roman"/>
              </w:rPr>
            </w:pPr>
            <w:r>
              <w:rPr>
                <w:rFonts w:ascii="Times New Roman" w:hAnsi="Times New Roman" w:cs="Times New Roman"/>
              </w:rPr>
              <w:t>Beams</w:t>
            </w:r>
          </w:p>
        </w:tc>
        <w:tc>
          <w:tcPr>
            <w:tcW w:w="1960" w:type="dxa"/>
            <w:shd w:val="clear" w:color="auto" w:fill="D9D9D9" w:themeFill="background1" w:themeFillShade="D9"/>
          </w:tcPr>
          <w:p w14:paraId="5E8BB755" w14:textId="142CD018" w:rsidR="0004729D" w:rsidRDefault="0004729D" w:rsidP="006652D7">
            <w:pPr>
              <w:jc w:val="center"/>
              <w:rPr>
                <w:rFonts w:ascii="Times New Roman" w:hAnsi="Times New Roman" w:cs="Times New Roman"/>
              </w:rPr>
            </w:pPr>
            <w:r>
              <w:rPr>
                <w:rFonts w:ascii="Times New Roman" w:hAnsi="Times New Roman" w:cs="Times New Roman"/>
              </w:rPr>
              <w:t xml:space="preserve">Maximum Bending moment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Ed</m:t>
                  </m:r>
                </m:sub>
              </m:sSub>
            </m:oMath>
            <w:r>
              <w:rPr>
                <w:rFonts w:ascii="Times New Roman" w:hAnsi="Times New Roman" w:cs="Times New Roman"/>
              </w:rPr>
              <w:t xml:space="preserve"> (kNm)</w:t>
            </w:r>
          </w:p>
        </w:tc>
        <w:tc>
          <w:tcPr>
            <w:tcW w:w="1701" w:type="dxa"/>
            <w:shd w:val="clear" w:color="auto" w:fill="D9D9D9" w:themeFill="background1" w:themeFillShade="D9"/>
          </w:tcPr>
          <w:p w14:paraId="09F67F4D" w14:textId="77777777" w:rsidR="0004729D" w:rsidRPr="005047E2" w:rsidRDefault="0004729D" w:rsidP="006652D7">
            <w:pPr>
              <w:jc w:val="center"/>
              <w:rPr>
                <w:rFonts w:ascii="Times New Roman" w:hAnsi="Times New Roman" w:cs="Times New Roman"/>
              </w:rPr>
            </w:pPr>
            <w:r>
              <w:rPr>
                <w:rFonts w:ascii="Times New Roman" w:hAnsi="Times New Roman" w:cs="Times New Roman"/>
              </w:rPr>
              <w:t xml:space="preserve">Maximum Shear Force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Ed</m:t>
                  </m:r>
                </m:sub>
              </m:sSub>
            </m:oMath>
          </w:p>
          <w:p w14:paraId="31051F0E" w14:textId="42654880" w:rsidR="0004729D" w:rsidRPr="005047E2" w:rsidRDefault="0004729D" w:rsidP="006652D7">
            <w:pPr>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kN</w:t>
            </w:r>
            <w:proofErr w:type="spellEnd"/>
            <w:r>
              <w:rPr>
                <w:rFonts w:ascii="Times New Roman" w:hAnsi="Times New Roman" w:cs="Times New Roman"/>
              </w:rPr>
              <w:t>)</w:t>
            </w:r>
          </w:p>
        </w:tc>
      </w:tr>
      <w:tr w:rsidR="0004729D" w14:paraId="1CA8A7F7" w14:textId="24766CA8" w:rsidTr="0004729D">
        <w:trPr>
          <w:jc w:val="center"/>
        </w:trPr>
        <w:tc>
          <w:tcPr>
            <w:tcW w:w="1012" w:type="dxa"/>
          </w:tcPr>
          <w:p w14:paraId="7CBCDEB4" w14:textId="77777777" w:rsidR="0004729D" w:rsidRDefault="0004729D" w:rsidP="006652D7">
            <w:pPr>
              <w:jc w:val="center"/>
              <w:rPr>
                <w:rFonts w:ascii="Times New Roman" w:hAnsi="Times New Roman" w:cs="Times New Roman"/>
              </w:rPr>
            </w:pPr>
            <w:r>
              <w:rPr>
                <w:rFonts w:ascii="Times New Roman" w:hAnsi="Times New Roman" w:cs="Times New Roman"/>
              </w:rPr>
              <w:t>C1/2</w:t>
            </w:r>
          </w:p>
        </w:tc>
        <w:tc>
          <w:tcPr>
            <w:tcW w:w="1960" w:type="dxa"/>
          </w:tcPr>
          <w:p w14:paraId="74B8A5CF" w14:textId="73A42AD7" w:rsidR="0004729D" w:rsidRDefault="0004729D" w:rsidP="006652D7">
            <w:pPr>
              <w:jc w:val="center"/>
              <w:rPr>
                <w:rFonts w:ascii="Times New Roman" w:hAnsi="Times New Roman" w:cs="Times New Roman"/>
              </w:rPr>
            </w:pPr>
            <w:r>
              <w:rPr>
                <w:rFonts w:ascii="Times New Roman" w:hAnsi="Times New Roman" w:cs="Times New Roman"/>
              </w:rPr>
              <w:t>465</w:t>
            </w:r>
          </w:p>
        </w:tc>
        <w:tc>
          <w:tcPr>
            <w:tcW w:w="1701" w:type="dxa"/>
          </w:tcPr>
          <w:p w14:paraId="6ABDF14E" w14:textId="5142D983" w:rsidR="0004729D" w:rsidRDefault="0004729D" w:rsidP="006652D7">
            <w:pPr>
              <w:jc w:val="center"/>
              <w:rPr>
                <w:rFonts w:ascii="Times New Roman" w:hAnsi="Times New Roman" w:cs="Times New Roman"/>
              </w:rPr>
            </w:pPr>
            <w:r>
              <w:rPr>
                <w:rFonts w:ascii="Times New Roman" w:hAnsi="Times New Roman" w:cs="Times New Roman"/>
              </w:rPr>
              <w:t>445</w:t>
            </w:r>
          </w:p>
        </w:tc>
      </w:tr>
      <w:tr w:rsidR="0004729D" w14:paraId="43831583" w14:textId="58A525DD" w:rsidTr="0004729D">
        <w:trPr>
          <w:jc w:val="center"/>
        </w:trPr>
        <w:tc>
          <w:tcPr>
            <w:tcW w:w="1012" w:type="dxa"/>
          </w:tcPr>
          <w:p w14:paraId="0D406A9A" w14:textId="77777777" w:rsidR="0004729D" w:rsidRDefault="0004729D" w:rsidP="006652D7">
            <w:pPr>
              <w:jc w:val="center"/>
              <w:rPr>
                <w:rFonts w:ascii="Times New Roman" w:hAnsi="Times New Roman" w:cs="Times New Roman"/>
              </w:rPr>
            </w:pPr>
            <w:r>
              <w:rPr>
                <w:rFonts w:ascii="Times New Roman" w:hAnsi="Times New Roman" w:cs="Times New Roman"/>
              </w:rPr>
              <w:t>C2/3</w:t>
            </w:r>
          </w:p>
        </w:tc>
        <w:tc>
          <w:tcPr>
            <w:tcW w:w="1960" w:type="dxa"/>
          </w:tcPr>
          <w:p w14:paraId="7B464E70" w14:textId="7A4AD189" w:rsidR="0004729D" w:rsidRDefault="0004729D" w:rsidP="006652D7">
            <w:pPr>
              <w:jc w:val="center"/>
              <w:rPr>
                <w:rFonts w:ascii="Times New Roman" w:hAnsi="Times New Roman" w:cs="Times New Roman"/>
              </w:rPr>
            </w:pPr>
            <w:r>
              <w:rPr>
                <w:rFonts w:ascii="Times New Roman" w:hAnsi="Times New Roman" w:cs="Times New Roman"/>
              </w:rPr>
              <w:t>430</w:t>
            </w:r>
          </w:p>
        </w:tc>
        <w:tc>
          <w:tcPr>
            <w:tcW w:w="1701" w:type="dxa"/>
          </w:tcPr>
          <w:p w14:paraId="533C1D3E" w14:textId="42A0A987" w:rsidR="0004729D" w:rsidRDefault="0004729D" w:rsidP="006652D7">
            <w:pPr>
              <w:jc w:val="center"/>
              <w:rPr>
                <w:rFonts w:ascii="Times New Roman" w:hAnsi="Times New Roman" w:cs="Times New Roman"/>
              </w:rPr>
            </w:pPr>
            <w:r>
              <w:rPr>
                <w:rFonts w:ascii="Times New Roman" w:hAnsi="Times New Roman" w:cs="Times New Roman"/>
              </w:rPr>
              <w:t>329</w:t>
            </w:r>
          </w:p>
        </w:tc>
      </w:tr>
      <w:tr w:rsidR="0004729D" w14:paraId="14708646" w14:textId="5810E337" w:rsidTr="0004729D">
        <w:trPr>
          <w:jc w:val="center"/>
        </w:trPr>
        <w:tc>
          <w:tcPr>
            <w:tcW w:w="1012" w:type="dxa"/>
          </w:tcPr>
          <w:p w14:paraId="16DD0C06" w14:textId="77777777" w:rsidR="0004729D" w:rsidRDefault="0004729D" w:rsidP="006652D7">
            <w:pPr>
              <w:jc w:val="center"/>
              <w:rPr>
                <w:rFonts w:ascii="Times New Roman" w:hAnsi="Times New Roman" w:cs="Times New Roman"/>
              </w:rPr>
            </w:pPr>
            <w:r>
              <w:rPr>
                <w:rFonts w:ascii="Times New Roman" w:hAnsi="Times New Roman" w:cs="Times New Roman"/>
              </w:rPr>
              <w:t>C2-D2</w:t>
            </w:r>
          </w:p>
        </w:tc>
        <w:tc>
          <w:tcPr>
            <w:tcW w:w="1960" w:type="dxa"/>
          </w:tcPr>
          <w:p w14:paraId="3922F5F5" w14:textId="7C6D2B83" w:rsidR="0004729D" w:rsidRDefault="00A860A5" w:rsidP="006652D7">
            <w:pPr>
              <w:jc w:val="center"/>
              <w:rPr>
                <w:rFonts w:ascii="Times New Roman" w:hAnsi="Times New Roman" w:cs="Times New Roman"/>
              </w:rPr>
            </w:pPr>
            <w:r>
              <w:rPr>
                <w:rFonts w:ascii="Times New Roman" w:hAnsi="Times New Roman" w:cs="Times New Roman"/>
              </w:rPr>
              <w:t>57</w:t>
            </w:r>
          </w:p>
        </w:tc>
        <w:tc>
          <w:tcPr>
            <w:tcW w:w="1701" w:type="dxa"/>
          </w:tcPr>
          <w:p w14:paraId="0D427F30" w14:textId="6BA5B3A3" w:rsidR="0004729D" w:rsidRDefault="00337F12" w:rsidP="006652D7">
            <w:pPr>
              <w:jc w:val="center"/>
              <w:rPr>
                <w:rFonts w:ascii="Times New Roman" w:hAnsi="Times New Roman" w:cs="Times New Roman"/>
              </w:rPr>
            </w:pPr>
            <w:r>
              <w:rPr>
                <w:rFonts w:ascii="Times New Roman" w:hAnsi="Times New Roman" w:cs="Times New Roman"/>
              </w:rPr>
              <w:t>143</w:t>
            </w:r>
          </w:p>
        </w:tc>
      </w:tr>
      <w:tr w:rsidR="0004729D" w14:paraId="15D0852E" w14:textId="232640B5" w:rsidTr="0004729D">
        <w:trPr>
          <w:jc w:val="center"/>
        </w:trPr>
        <w:tc>
          <w:tcPr>
            <w:tcW w:w="1012" w:type="dxa"/>
          </w:tcPr>
          <w:p w14:paraId="3BDBDFE1" w14:textId="77777777" w:rsidR="0004729D" w:rsidRDefault="0004729D" w:rsidP="00923592">
            <w:pPr>
              <w:jc w:val="center"/>
              <w:rPr>
                <w:rFonts w:ascii="Times New Roman" w:hAnsi="Times New Roman" w:cs="Times New Roman"/>
              </w:rPr>
            </w:pPr>
            <w:r>
              <w:rPr>
                <w:rFonts w:ascii="Times New Roman" w:hAnsi="Times New Roman" w:cs="Times New Roman"/>
              </w:rPr>
              <w:t>C3-D3</w:t>
            </w:r>
          </w:p>
        </w:tc>
        <w:tc>
          <w:tcPr>
            <w:tcW w:w="1960" w:type="dxa"/>
          </w:tcPr>
          <w:p w14:paraId="7D289A45" w14:textId="17087E47" w:rsidR="0004729D" w:rsidRDefault="00360F4C" w:rsidP="00923592">
            <w:pPr>
              <w:jc w:val="center"/>
              <w:rPr>
                <w:rFonts w:ascii="Times New Roman" w:hAnsi="Times New Roman" w:cs="Times New Roman"/>
              </w:rPr>
            </w:pPr>
            <w:r>
              <w:rPr>
                <w:rFonts w:ascii="Times New Roman" w:hAnsi="Times New Roman" w:cs="Times New Roman"/>
              </w:rPr>
              <w:t>56</w:t>
            </w:r>
          </w:p>
        </w:tc>
        <w:tc>
          <w:tcPr>
            <w:tcW w:w="1701" w:type="dxa"/>
          </w:tcPr>
          <w:p w14:paraId="19B3399D" w14:textId="057ED252" w:rsidR="0004729D" w:rsidRDefault="00360F4C" w:rsidP="00923592">
            <w:pPr>
              <w:keepNext/>
              <w:jc w:val="center"/>
              <w:rPr>
                <w:rFonts w:ascii="Times New Roman" w:hAnsi="Times New Roman" w:cs="Times New Roman"/>
              </w:rPr>
            </w:pPr>
            <w:r>
              <w:rPr>
                <w:rFonts w:ascii="Times New Roman" w:hAnsi="Times New Roman" w:cs="Times New Roman"/>
              </w:rPr>
              <w:t>141</w:t>
            </w:r>
          </w:p>
        </w:tc>
      </w:tr>
    </w:tbl>
    <w:p w14:paraId="3690B124" w14:textId="2785A1B5" w:rsidR="00464A0F" w:rsidRPr="006702D1" w:rsidRDefault="007C60E7" w:rsidP="00464A0F">
      <w:pPr>
        <w:pStyle w:val="Heading4"/>
        <w:rPr>
          <w:rFonts w:ascii="Times New Roman" w:hAnsi="Times New Roman" w:cs="Times New Roman"/>
        </w:rPr>
      </w:pPr>
      <w:r w:rsidRPr="006702D1">
        <w:rPr>
          <w:rFonts w:ascii="Times New Roman" w:hAnsi="Times New Roman" w:cs="Times New Roman"/>
        </w:rPr>
        <w:t>Structural</w:t>
      </w:r>
      <w:r w:rsidR="00464A0F" w:rsidRPr="006702D1">
        <w:rPr>
          <w:rFonts w:ascii="Times New Roman" w:hAnsi="Times New Roman" w:cs="Times New Roman"/>
        </w:rPr>
        <w:t xml:space="preserve"> analysis of columns </w:t>
      </w:r>
    </w:p>
    <w:p w14:paraId="5A169EFB" w14:textId="5FABECDA" w:rsidR="00BA5888" w:rsidRPr="00DF77DE" w:rsidRDefault="00DF77DE" w:rsidP="002155A4">
      <w:pPr>
        <w:jc w:val="both"/>
        <w:rPr>
          <w:rFonts w:ascii="Times New Roman" w:hAnsi="Times New Roman" w:cs="Times New Roman"/>
        </w:rPr>
      </w:pPr>
      <w:r w:rsidRPr="00DF77DE">
        <w:rPr>
          <w:rFonts w:ascii="Times New Roman" w:hAnsi="Times New Roman" w:cs="Times New Roman"/>
        </w:rPr>
        <w:t>During the cal</w:t>
      </w:r>
      <w:r>
        <w:rPr>
          <w:rFonts w:ascii="Times New Roman" w:hAnsi="Times New Roman" w:cs="Times New Roman"/>
        </w:rPr>
        <w:t xml:space="preserve">culation for columns, the </w:t>
      </w:r>
      <w:r w:rsidR="009F12DB">
        <w:rPr>
          <w:rFonts w:ascii="Times New Roman" w:hAnsi="Times New Roman" w:cs="Times New Roman"/>
        </w:rPr>
        <w:t xml:space="preserve">beams dimension was set to be </w:t>
      </w:r>
      <m:oMath>
        <m:r>
          <w:rPr>
            <w:rFonts w:ascii="Cambria Math" w:hAnsi="Cambria Math" w:cs="Times New Roman"/>
          </w:rPr>
          <m:t>450mm</m:t>
        </m:r>
        <m:r>
          <w:rPr>
            <w:rFonts w:ascii="Cambria Math" w:hAnsi="Cambria Math" w:cs="Times New Roman"/>
          </w:rPr>
          <m:t>×550mm</m:t>
        </m:r>
      </m:oMath>
      <w:r w:rsidR="00C97255">
        <w:rPr>
          <w:rFonts w:ascii="Times New Roman" w:hAnsi="Times New Roman" w:cs="Times New Roman"/>
        </w:rPr>
        <w:t xml:space="preserve">, </w:t>
      </w:r>
      <w:r w:rsidR="00D47D0D">
        <w:rPr>
          <w:rFonts w:ascii="Times New Roman" w:hAnsi="Times New Roman" w:cs="Times New Roman"/>
        </w:rPr>
        <w:t xml:space="preserve">and when </w:t>
      </w:r>
      <w:r w:rsidR="00CC464F">
        <w:rPr>
          <w:rFonts w:ascii="Times New Roman" w:hAnsi="Times New Roman" w:cs="Times New Roman"/>
        </w:rPr>
        <w:t>compared</w:t>
      </w:r>
      <w:r w:rsidR="00D47D0D">
        <w:rPr>
          <w:rFonts w:ascii="Times New Roman" w:hAnsi="Times New Roman" w:cs="Times New Roman"/>
        </w:rPr>
        <w:t xml:space="preserve"> to the </w:t>
      </w:r>
      <w:r w:rsidR="005A4271">
        <w:rPr>
          <w:rFonts w:ascii="Times New Roman" w:hAnsi="Times New Roman" w:cs="Times New Roman"/>
        </w:rPr>
        <w:t xml:space="preserve">actual dimension of the </w:t>
      </w:r>
      <w:r w:rsidR="00654F3C">
        <w:rPr>
          <w:rFonts w:ascii="Times New Roman" w:hAnsi="Times New Roman" w:cs="Times New Roman"/>
        </w:rPr>
        <w:t xml:space="preserve">beams </w:t>
      </w:r>
      <m:oMath>
        <m:r>
          <w:rPr>
            <w:rFonts w:ascii="Cambria Math" w:hAnsi="Cambria Math" w:cs="Times New Roman"/>
          </w:rPr>
          <m:t>400mm ×</m:t>
        </m:r>
        <m:r>
          <w:rPr>
            <w:rFonts w:ascii="Cambria Math" w:hAnsi="Cambria Math" w:cs="Times New Roman"/>
          </w:rPr>
          <m:t>600mm</m:t>
        </m:r>
      </m:oMath>
      <w:r w:rsidR="00AF00E4">
        <w:rPr>
          <w:rFonts w:ascii="Times New Roman" w:hAnsi="Times New Roman" w:cs="Times New Roman"/>
        </w:rPr>
        <w:t>, the calculation on the self-weight of the beams would be an overestimation, and hence this is acceptable.</w:t>
      </w:r>
      <w:r w:rsidR="00687F2E">
        <w:rPr>
          <w:rFonts w:ascii="Times New Roman" w:hAnsi="Times New Roman" w:cs="Times New Roman"/>
        </w:rPr>
        <w:t xml:space="preserve"> </w:t>
      </w:r>
      <w:r w:rsidR="00687F2E">
        <w:rPr>
          <w:rFonts w:ascii="Times New Roman" w:hAnsi="Times New Roman" w:cs="Times New Roman"/>
        </w:rPr>
        <w:t>For detail assumption, please visit</w:t>
      </w:r>
      <w:r w:rsidR="00687F2E">
        <w:rPr>
          <w:rFonts w:ascii="Times New Roman" w:hAnsi="Times New Roman" w:cs="Times New Roman"/>
        </w:rPr>
        <w:t xml:space="preserve"> column </w:t>
      </w:r>
      <w:r w:rsidR="002155A4">
        <w:rPr>
          <w:rFonts w:ascii="Times New Roman" w:hAnsi="Times New Roman" w:cs="Times New Roman"/>
        </w:rPr>
        <w:t>hand calculations.</w:t>
      </w:r>
    </w:p>
    <w:p w14:paraId="1BE7EEA0" w14:textId="6412A9FB" w:rsidR="00BA5888" w:rsidRPr="00AD62E9" w:rsidRDefault="00AF00E4" w:rsidP="00BA5888">
      <w:pPr>
        <w:pStyle w:val="Heading4"/>
        <w:rPr>
          <w:rFonts w:ascii="Times New Roman" w:hAnsi="Times New Roman" w:cs="Times New Roman"/>
        </w:rPr>
      </w:pPr>
      <w:r w:rsidRPr="00AD62E9">
        <w:rPr>
          <w:rFonts w:ascii="Times New Roman" w:hAnsi="Times New Roman" w:cs="Times New Roman"/>
        </w:rPr>
        <w:t>Structural</w:t>
      </w:r>
      <w:r w:rsidR="00BA5888" w:rsidRPr="00AD62E9">
        <w:rPr>
          <w:rFonts w:ascii="Times New Roman" w:hAnsi="Times New Roman" w:cs="Times New Roman"/>
        </w:rPr>
        <w:t xml:space="preserve"> analysis of Foundation</w:t>
      </w:r>
    </w:p>
    <w:p w14:paraId="4EF92459" w14:textId="1CE6F252" w:rsidR="00BA5888" w:rsidRPr="00AD62E9" w:rsidRDefault="00023EFB" w:rsidP="008D5E4B">
      <w:pPr>
        <w:jc w:val="both"/>
        <w:rPr>
          <w:rFonts w:ascii="Times New Roman" w:hAnsi="Times New Roman" w:cs="Times New Roman"/>
        </w:rPr>
      </w:pPr>
      <w:r>
        <w:rPr>
          <w:rFonts w:ascii="Times New Roman" w:hAnsi="Times New Roman" w:cs="Times New Roman"/>
        </w:rPr>
        <w:t xml:space="preserve">Assuming the loading on ground floor </w:t>
      </w:r>
      <w:r w:rsidR="00DA5B24">
        <w:rPr>
          <w:rFonts w:ascii="Times New Roman" w:hAnsi="Times New Roman" w:cs="Times New Roman"/>
        </w:rPr>
        <w:t xml:space="preserve">directly sits on the </w:t>
      </w:r>
      <w:r w:rsidR="00D6085C">
        <w:rPr>
          <w:rFonts w:ascii="Times New Roman" w:hAnsi="Times New Roman" w:cs="Times New Roman"/>
        </w:rPr>
        <w:t xml:space="preserve">soil, and no connection </w:t>
      </w:r>
      <w:r w:rsidR="00BB5072">
        <w:rPr>
          <w:rFonts w:ascii="Times New Roman" w:hAnsi="Times New Roman" w:cs="Times New Roman"/>
        </w:rPr>
        <w:t>for the slab, and hence, the loading is not transferred into the padding.</w:t>
      </w:r>
      <w:r w:rsidR="00402956">
        <w:rPr>
          <w:rFonts w:ascii="Times New Roman" w:hAnsi="Times New Roman" w:cs="Times New Roman"/>
        </w:rPr>
        <w:t xml:space="preserve"> </w:t>
      </w:r>
    </w:p>
    <w:p w14:paraId="67E87A88" w14:textId="77777777" w:rsidR="00464A0F" w:rsidRPr="006702D1" w:rsidRDefault="00464A0F" w:rsidP="00464A0F">
      <w:pPr>
        <w:pStyle w:val="Heading1"/>
        <w:rPr>
          <w:rFonts w:cs="Times New Roman"/>
        </w:rPr>
      </w:pPr>
      <w:bookmarkStart w:id="21" w:name="_Toc180929089"/>
      <w:bookmarkStart w:id="22" w:name="_Toc181171126"/>
      <w:r w:rsidRPr="006702D1">
        <w:rPr>
          <w:rFonts w:cs="Times New Roman"/>
        </w:rPr>
        <w:t>Materials Selection</w:t>
      </w:r>
      <w:bookmarkEnd w:id="21"/>
      <w:bookmarkEnd w:id="22"/>
    </w:p>
    <w:p w14:paraId="5CB1A60C" w14:textId="4C862384" w:rsidR="00464A0F" w:rsidRPr="006702D1" w:rsidRDefault="00464A0F" w:rsidP="00464A0F">
      <w:pPr>
        <w:pStyle w:val="Heading2"/>
        <w:rPr>
          <w:rFonts w:cs="Times New Roman"/>
        </w:rPr>
      </w:pPr>
      <w:bookmarkStart w:id="23" w:name="_Toc180929090"/>
      <w:bookmarkStart w:id="24" w:name="_Toc181171127"/>
      <w:r w:rsidRPr="006702D1">
        <w:rPr>
          <w:rFonts w:cs="Times New Roman"/>
        </w:rPr>
        <w:t xml:space="preserve">Materials </w:t>
      </w:r>
      <w:r w:rsidR="004A4B40">
        <w:rPr>
          <w:rFonts w:cs="Times New Roman"/>
        </w:rPr>
        <w:t>U</w:t>
      </w:r>
      <w:r w:rsidRPr="006702D1">
        <w:rPr>
          <w:rFonts w:cs="Times New Roman"/>
        </w:rPr>
        <w:t>sed in Design</w:t>
      </w:r>
      <w:bookmarkEnd w:id="23"/>
      <w:bookmarkEnd w:id="24"/>
    </w:p>
    <w:p w14:paraId="0C355D10" w14:textId="38B7C4CB" w:rsidR="00E26296" w:rsidRPr="006652D7" w:rsidRDefault="00A51B3E" w:rsidP="006F4D49">
      <w:pPr>
        <w:jc w:val="both"/>
        <w:rPr>
          <w:rFonts w:ascii="Times New Roman" w:hAnsi="Times New Roman" w:cs="Times New Roman"/>
        </w:rPr>
      </w:pPr>
      <w:r w:rsidRPr="006652D7">
        <w:rPr>
          <w:rFonts w:ascii="Times New Roman" w:hAnsi="Times New Roman" w:cs="Times New Roman"/>
        </w:rPr>
        <w:t>The materials selected for this project are cost-effective and sustainable concrete grades, carefully chosen to meet the specific requirements of each structural component. For the composite slab</w:t>
      </w:r>
      <w:r w:rsidR="00D1660F">
        <w:rPr>
          <w:rFonts w:ascii="Times New Roman" w:hAnsi="Times New Roman" w:cs="Times New Roman"/>
        </w:rPr>
        <w:t xml:space="preserve"> and beams</w:t>
      </w:r>
      <w:r w:rsidRPr="006652D7">
        <w:rPr>
          <w:rFonts w:ascii="Times New Roman" w:hAnsi="Times New Roman" w:cs="Times New Roman"/>
        </w:rPr>
        <w:t>, C25/30 concrete with a characteristic strength of </w:t>
      </w:r>
      <m:oMath>
        <m:sSub>
          <m:sSubPr>
            <m:ctrlPr>
              <w:rPr>
                <w:rFonts w:ascii="Cambria Math" w:hAnsi="Cambria Math" w:cs="Times New Roman"/>
                <w:i/>
                <w:highlight w:val="yellow"/>
              </w:rPr>
            </m:ctrlPr>
          </m:sSubPr>
          <m:e>
            <m:r>
              <w:rPr>
                <w:rFonts w:ascii="Cambria Math" w:hAnsi="Cambria Math" w:cs="Times New Roman"/>
                <w:highlight w:val="yellow"/>
              </w:rPr>
              <m:t>f</m:t>
            </m:r>
          </m:e>
          <m:sub>
            <m:r>
              <w:rPr>
                <w:rFonts w:ascii="Cambria Math" w:hAnsi="Cambria Math" w:cs="Times New Roman"/>
                <w:highlight w:val="yellow"/>
              </w:rPr>
              <m:t>ck</m:t>
            </m:r>
          </m:sub>
        </m:sSub>
      </m:oMath>
      <w:r w:rsidR="00C031EA" w:rsidRPr="00577A26">
        <w:rPr>
          <w:rFonts w:ascii="Times New Roman" w:hAnsi="Times New Roman" w:cs="Times New Roman"/>
          <w:highlight w:val="yellow"/>
        </w:rPr>
        <w:t>​</w:t>
      </w:r>
      <w:r w:rsidRPr="00577A26">
        <w:rPr>
          <w:rFonts w:ascii="Times New Roman" w:hAnsi="Times New Roman" w:cs="Times New Roman"/>
          <w:highlight w:val="yellow"/>
        </w:rPr>
        <w:t>=25 </w:t>
      </w:r>
      <w:r w:rsidR="00C66796" w:rsidRPr="00577A26">
        <w:rPr>
          <w:rFonts w:ascii="Times New Roman" w:hAnsi="Times New Roman" w:cs="Times New Roman"/>
          <w:highlight w:val="yellow"/>
        </w:rPr>
        <w:t>MPa, it</w:t>
      </w:r>
      <w:r w:rsidRPr="00577A26">
        <w:rPr>
          <w:rFonts w:ascii="Times New Roman" w:hAnsi="Times New Roman" w:cs="Times New Roman"/>
          <w:highlight w:val="yellow"/>
        </w:rPr>
        <w:t xml:space="preserve"> provide</w:t>
      </w:r>
      <w:r w:rsidR="00F62494" w:rsidRPr="00577A26">
        <w:rPr>
          <w:rFonts w:ascii="Times New Roman" w:hAnsi="Times New Roman" w:cs="Times New Roman"/>
          <w:highlight w:val="yellow"/>
        </w:rPr>
        <w:t>s</w:t>
      </w:r>
      <w:r w:rsidRPr="00577A26">
        <w:rPr>
          <w:rFonts w:ascii="Times New Roman" w:hAnsi="Times New Roman" w:cs="Times New Roman"/>
          <w:highlight w:val="yellow"/>
        </w:rPr>
        <w:t xml:space="preserve"> an optimal balance of </w:t>
      </w:r>
      <w:r w:rsidRPr="00577A26">
        <w:rPr>
          <w:rFonts w:ascii="Times New Roman" w:hAnsi="Times New Roman" w:cs="Times New Roman"/>
          <w:highlight w:val="yellow"/>
        </w:rPr>
        <w:lastRenderedPageBreak/>
        <w:t>strength, durability, and budget efficiency in compliance with BS EN 1992-1-1</w:t>
      </w:r>
      <w:r w:rsidRPr="006652D7">
        <w:rPr>
          <w:rFonts w:ascii="Times New Roman" w:hAnsi="Times New Roman" w:cs="Times New Roman"/>
        </w:rPr>
        <w:t xml:space="preserve"> standards. This grade is also applied to the beams and columns due to its structural adequacy, relatively low carbon footprint, and wide availability, supporting the project’s sustainability goals. For the pad foundation, a higher-strength </w:t>
      </w:r>
      <w:r w:rsidRPr="00BA5888">
        <w:rPr>
          <w:rFonts w:ascii="Times New Roman" w:hAnsi="Times New Roman" w:cs="Times New Roman"/>
          <w:highlight w:val="yellow"/>
        </w:rPr>
        <w:t>C30/37</w:t>
      </w:r>
      <w:r w:rsidRPr="006652D7">
        <w:rPr>
          <w:rFonts w:ascii="Times New Roman" w:hAnsi="Times New Roman" w:cs="Times New Roman"/>
        </w:rPr>
        <w:t xml:space="preserve"> concrete (</w:t>
      </w:r>
      <m:oMath>
        <m:sSub>
          <m:sSubPr>
            <m:ctrlPr>
              <w:rPr>
                <w:rFonts w:ascii="Cambria Math" w:hAnsi="Cambria Math" w:cs="Times New Roman"/>
                <w:i/>
                <w:highlight w:val="yellow"/>
              </w:rPr>
            </m:ctrlPr>
          </m:sSubPr>
          <m:e>
            <m:r>
              <w:rPr>
                <w:rFonts w:ascii="Cambria Math" w:hAnsi="Cambria Math" w:cs="Times New Roman"/>
                <w:highlight w:val="yellow"/>
              </w:rPr>
              <m:t>f</m:t>
            </m:r>
          </m:e>
          <m:sub>
            <m:r>
              <w:rPr>
                <w:rFonts w:ascii="Cambria Math" w:hAnsi="Cambria Math" w:cs="Times New Roman"/>
                <w:highlight w:val="yellow"/>
              </w:rPr>
              <m:t>ck</m:t>
            </m:r>
          </m:sub>
        </m:sSub>
      </m:oMath>
      <w:r w:rsidRPr="00BA5888">
        <w:rPr>
          <w:rFonts w:ascii="Times New Roman" w:hAnsi="Times New Roman" w:cs="Times New Roman"/>
          <w:highlight w:val="yellow"/>
        </w:rPr>
        <w:t>​=35 MPa)</w:t>
      </w:r>
      <w:r w:rsidRPr="006652D7">
        <w:rPr>
          <w:rFonts w:ascii="Times New Roman" w:hAnsi="Times New Roman" w:cs="Times New Roman"/>
        </w:rPr>
        <w:t xml:space="preserve"> is used to meet the increased load-bearing requirements, ensuring long-term stability at the base. This approach optimi</w:t>
      </w:r>
      <w:r w:rsidR="00F62494">
        <w:rPr>
          <w:rFonts w:ascii="Times New Roman" w:hAnsi="Times New Roman" w:cs="Times New Roman"/>
        </w:rPr>
        <w:t>s</w:t>
      </w:r>
      <w:r w:rsidRPr="006652D7">
        <w:rPr>
          <w:rFonts w:ascii="Times New Roman" w:hAnsi="Times New Roman" w:cs="Times New Roman"/>
        </w:rPr>
        <w:t>es the project’s overall performance, cost-effectiveness, and environmental impact.</w:t>
      </w:r>
    </w:p>
    <w:p w14:paraId="3C70D904" w14:textId="525CFA64" w:rsidR="00AF5248" w:rsidRPr="006702D1" w:rsidRDefault="00AF5248" w:rsidP="00AF5248">
      <w:pPr>
        <w:pStyle w:val="Caption"/>
        <w:jc w:val="center"/>
        <w:rPr>
          <w:rFonts w:ascii="Times New Roman" w:hAnsi="Times New Roman" w:cs="Times New Roman"/>
        </w:rPr>
      </w:pPr>
      <w:r>
        <w:t xml:space="preserve">Table </w:t>
      </w:r>
      <w:r>
        <w:fldChar w:fldCharType="begin"/>
      </w:r>
      <w:r>
        <w:instrText xml:space="preserve"> SEQ Table \* ARABIC </w:instrText>
      </w:r>
      <w:r>
        <w:fldChar w:fldCharType="separate"/>
      </w:r>
      <w:r w:rsidR="009B5214">
        <w:rPr>
          <w:noProof/>
        </w:rPr>
        <w:t>7</w:t>
      </w:r>
      <w:r>
        <w:fldChar w:fldCharType="end"/>
      </w:r>
      <w:r>
        <w:t>: Material Properties of the Structural Members</w:t>
      </w:r>
    </w:p>
    <w:tbl>
      <w:tblPr>
        <w:tblW w:w="0" w:type="auto"/>
        <w:tblCellMar>
          <w:top w:w="15" w:type="dxa"/>
          <w:left w:w="15" w:type="dxa"/>
          <w:bottom w:w="15" w:type="dxa"/>
          <w:right w:w="15" w:type="dxa"/>
        </w:tblCellMar>
        <w:tblLook w:val="04A0" w:firstRow="1" w:lastRow="0" w:firstColumn="1" w:lastColumn="0" w:noHBand="0" w:noVBand="1"/>
      </w:tblPr>
      <w:tblGrid>
        <w:gridCol w:w="1413"/>
        <w:gridCol w:w="1276"/>
        <w:gridCol w:w="1701"/>
        <w:gridCol w:w="992"/>
        <w:gridCol w:w="1701"/>
        <w:gridCol w:w="1843"/>
      </w:tblGrid>
      <w:tr w:rsidR="00366D08" w:rsidRPr="00C74814" w14:paraId="477B0BD1" w14:textId="77777777" w:rsidTr="0093482C">
        <w:tc>
          <w:tcPr>
            <w:tcW w:w="8926" w:type="dxa"/>
            <w:gridSpan w:val="6"/>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hideMark/>
          </w:tcPr>
          <w:p w14:paraId="61F67889" w14:textId="30D632A2" w:rsidR="00C74814" w:rsidRPr="00C74814" w:rsidRDefault="0093482C" w:rsidP="0093482C">
            <w:pPr>
              <w:jc w:val="center"/>
              <w:rPr>
                <w:rFonts w:ascii="Times New Roman" w:hAnsi="Times New Roman" w:cs="Times New Roman"/>
                <w:lang w:val="en-HK"/>
              </w:rPr>
            </w:pPr>
            <w:r>
              <w:rPr>
                <w:rFonts w:ascii="Times New Roman" w:hAnsi="Times New Roman" w:cs="Times New Roman"/>
                <w:i/>
                <w:iCs/>
                <w:lang w:val="en-HK"/>
              </w:rPr>
              <w:t xml:space="preserve">Material </w:t>
            </w:r>
            <w:r w:rsidR="00923592">
              <w:rPr>
                <w:rFonts w:ascii="Times New Roman" w:hAnsi="Times New Roman" w:cs="Times New Roman"/>
                <w:i/>
                <w:iCs/>
                <w:lang w:val="en-HK"/>
              </w:rPr>
              <w:t>Properties</w:t>
            </w:r>
          </w:p>
        </w:tc>
      </w:tr>
      <w:tr w:rsidR="002370AC" w:rsidRPr="00C74814" w14:paraId="21F98ADE" w14:textId="77777777" w:rsidTr="0093482C">
        <w:tc>
          <w:tcPr>
            <w:tcW w:w="141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568127EB" w14:textId="63868C52" w:rsidR="00C74814" w:rsidRPr="00C74814" w:rsidRDefault="00C74814" w:rsidP="00366D08">
            <w:pPr>
              <w:jc w:val="center"/>
              <w:rPr>
                <w:rFonts w:ascii="Times New Roman" w:hAnsi="Times New Roman" w:cs="Times New Roman"/>
                <w:lang w:val="en-HK"/>
              </w:rPr>
            </w:pPr>
            <w:r w:rsidRPr="00C74814">
              <w:rPr>
                <w:rFonts w:ascii="Times New Roman" w:hAnsi="Times New Roman" w:cs="Times New Roman"/>
                <w:lang w:val="en-HK"/>
              </w:rPr>
              <w:t>Structural</w:t>
            </w:r>
          </w:p>
          <w:p w14:paraId="33E537CA" w14:textId="77777777" w:rsidR="00C74814" w:rsidRPr="00C74814" w:rsidRDefault="00C74814" w:rsidP="00366D08">
            <w:pPr>
              <w:jc w:val="center"/>
              <w:rPr>
                <w:rFonts w:ascii="Times New Roman" w:hAnsi="Times New Roman" w:cs="Times New Roman"/>
                <w:lang w:val="en-HK"/>
              </w:rPr>
            </w:pPr>
            <w:r w:rsidRPr="00C74814">
              <w:rPr>
                <w:rFonts w:ascii="Times New Roman" w:hAnsi="Times New Roman" w:cs="Times New Roman"/>
                <w:lang w:val="en-HK"/>
              </w:rPr>
              <w:t>Member</w:t>
            </w:r>
          </w:p>
        </w:tc>
        <w:tc>
          <w:tcPr>
            <w:tcW w:w="1276"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7B9A1CEA" w14:textId="77777777" w:rsidR="00C74814" w:rsidRPr="00C74814" w:rsidRDefault="00C74814" w:rsidP="00366D08">
            <w:pPr>
              <w:jc w:val="center"/>
              <w:rPr>
                <w:rFonts w:ascii="Times New Roman" w:hAnsi="Times New Roman" w:cs="Times New Roman"/>
                <w:lang w:val="en-HK"/>
              </w:rPr>
            </w:pPr>
            <w:r w:rsidRPr="00C74814">
              <w:rPr>
                <w:rFonts w:ascii="Times New Roman" w:hAnsi="Times New Roman" w:cs="Times New Roman"/>
                <w:lang w:val="en-HK"/>
              </w:rPr>
              <w:t>Concrete Grade</w:t>
            </w:r>
          </w:p>
        </w:tc>
        <w:tc>
          <w:tcPr>
            <w:tcW w:w="170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0DF18469" w14:textId="77777777" w:rsidR="00C74814" w:rsidRDefault="007E0FD0" w:rsidP="00366D08">
            <w:pPr>
              <w:jc w:val="center"/>
              <w:rPr>
                <w:rFonts w:ascii="Times New Roman" w:hAnsi="Times New Roman" w:cs="Times New Roman"/>
                <w:lang w:val="en-HK"/>
              </w:rPr>
            </w:pPr>
            <w:r>
              <w:rPr>
                <w:rFonts w:ascii="Times New Roman" w:hAnsi="Times New Roman" w:cs="Times New Roman"/>
                <w:lang w:val="en-HK"/>
              </w:rPr>
              <w:t>Fire Resistance</w:t>
            </w:r>
          </w:p>
          <w:p w14:paraId="569D1CB1" w14:textId="5F9A0DAE" w:rsidR="00EB15B2" w:rsidRPr="00C74814" w:rsidRDefault="00EB15B2" w:rsidP="00366D08">
            <w:pPr>
              <w:jc w:val="center"/>
              <w:rPr>
                <w:rFonts w:ascii="Times New Roman" w:hAnsi="Times New Roman" w:cs="Times New Roman"/>
                <w:lang w:val="en-HK"/>
              </w:rPr>
            </w:pPr>
            <w:r>
              <w:rPr>
                <w:rFonts w:ascii="Times New Roman" w:hAnsi="Times New Roman" w:cs="Times New Roman"/>
                <w:lang w:val="en-HK"/>
              </w:rPr>
              <w:t>(min)</w:t>
            </w:r>
          </w:p>
        </w:tc>
        <w:tc>
          <w:tcPr>
            <w:tcW w:w="99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22B90283" w14:textId="77777777" w:rsidR="007E0FD0" w:rsidRDefault="007E0FD0" w:rsidP="00366D08">
            <w:pPr>
              <w:jc w:val="center"/>
              <w:rPr>
                <w:rFonts w:ascii="Times New Roman" w:hAnsi="Times New Roman" w:cs="Times New Roman"/>
                <w:lang w:val="en-HK"/>
              </w:rPr>
            </w:pPr>
            <w:r>
              <w:rPr>
                <w:rFonts w:ascii="Times New Roman" w:hAnsi="Times New Roman" w:cs="Times New Roman"/>
                <w:lang w:val="en-HK"/>
              </w:rPr>
              <w:t>Cover</w:t>
            </w:r>
          </w:p>
          <w:p w14:paraId="64628E03" w14:textId="3BC215A8" w:rsidR="00C74814" w:rsidRPr="00C74814" w:rsidRDefault="007E0FD0" w:rsidP="00366D08">
            <w:pPr>
              <w:jc w:val="center"/>
              <w:rPr>
                <w:rFonts w:ascii="Times New Roman" w:hAnsi="Times New Roman" w:cs="Times New Roman"/>
                <w:lang w:val="en-HK"/>
              </w:rPr>
            </w:pPr>
            <w:r>
              <w:rPr>
                <w:rFonts w:ascii="Times New Roman" w:hAnsi="Times New Roman" w:cs="Times New Roman"/>
                <w:lang w:val="en-HK"/>
              </w:rPr>
              <w:t>(mm)</w:t>
            </w:r>
          </w:p>
        </w:tc>
        <w:tc>
          <w:tcPr>
            <w:tcW w:w="170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68A58EE3" w14:textId="776DB084" w:rsidR="00C74814" w:rsidRDefault="000B35B4" w:rsidP="00366D08">
            <w:pPr>
              <w:jc w:val="center"/>
              <w:rPr>
                <w:rFonts w:ascii="Times New Roman" w:hAnsi="Times New Roman" w:cs="Times New Roman"/>
                <w:lang w:val="en-HK"/>
              </w:rPr>
            </w:pPr>
            <w:r>
              <w:rPr>
                <w:rFonts w:ascii="Times New Roman" w:hAnsi="Times New Roman" w:cs="Times New Roman"/>
                <w:lang w:val="en-HK"/>
              </w:rPr>
              <w:t>E</w:t>
            </w:r>
            <w:r w:rsidR="002370AC">
              <w:rPr>
                <w:rFonts w:ascii="Times New Roman" w:hAnsi="Times New Roman" w:cs="Times New Roman"/>
                <w:lang w:val="en-HK"/>
              </w:rPr>
              <w:t>lastic Modulus</w:t>
            </w:r>
          </w:p>
          <w:p w14:paraId="70678067" w14:textId="6F408B04" w:rsidR="00071F46" w:rsidRPr="00C74814" w:rsidRDefault="00071F46" w:rsidP="00366D08">
            <w:pPr>
              <w:jc w:val="center"/>
              <w:rPr>
                <w:rFonts w:ascii="Times New Roman" w:hAnsi="Times New Roman" w:cs="Times New Roman"/>
                <w:lang w:val="en-HK"/>
              </w:rPr>
            </w:pPr>
            <w:r>
              <w:rPr>
                <w:rFonts w:ascii="Times New Roman" w:hAnsi="Times New Roman" w:cs="Times New Roman"/>
                <w:lang w:val="en-HK"/>
              </w:rPr>
              <w:t>(N/mm^2)</w:t>
            </w:r>
          </w:p>
        </w:tc>
        <w:tc>
          <w:tcPr>
            <w:tcW w:w="184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57603C63" w14:textId="7DDCBB23" w:rsidR="00366D08" w:rsidRPr="00C74814" w:rsidRDefault="00366D08" w:rsidP="00366D08">
            <w:pPr>
              <w:jc w:val="center"/>
              <w:rPr>
                <w:rFonts w:ascii="Times New Roman" w:hAnsi="Times New Roman" w:cs="Times New Roman"/>
                <w:lang w:val="en-HK"/>
              </w:rPr>
            </w:pPr>
            <w:r>
              <w:rPr>
                <w:rFonts w:ascii="Times New Roman" w:hAnsi="Times New Roman" w:cs="Times New Roman"/>
                <w:lang w:val="en-HK"/>
              </w:rPr>
              <w:t>Exposure Class</w:t>
            </w:r>
          </w:p>
        </w:tc>
      </w:tr>
      <w:tr w:rsidR="002370AC" w:rsidRPr="00C74814" w14:paraId="69F5DE57" w14:textId="77777777" w:rsidTr="0093482C">
        <w:tc>
          <w:tcPr>
            <w:tcW w:w="141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7D512583" w14:textId="7C0DA0D6" w:rsidR="00C74814" w:rsidRPr="00C74814" w:rsidRDefault="00C74814" w:rsidP="00366D08">
            <w:pPr>
              <w:jc w:val="center"/>
              <w:rPr>
                <w:rFonts w:ascii="Times New Roman" w:hAnsi="Times New Roman" w:cs="Times New Roman"/>
                <w:lang w:val="en-HK"/>
              </w:rPr>
            </w:pPr>
            <w:r w:rsidRPr="00C74814">
              <w:rPr>
                <w:rFonts w:ascii="Times New Roman" w:hAnsi="Times New Roman" w:cs="Times New Roman"/>
                <w:lang w:val="en-HK"/>
              </w:rPr>
              <w:t>Columns</w:t>
            </w:r>
          </w:p>
          <w:p w14:paraId="2D18FBA4" w14:textId="18B12433" w:rsidR="00C74814" w:rsidRPr="00C74814" w:rsidRDefault="00C74814" w:rsidP="00366D08">
            <w:pPr>
              <w:jc w:val="center"/>
              <w:rPr>
                <w:rFonts w:ascii="Times New Roman" w:hAnsi="Times New Roman" w:cs="Times New Roman"/>
                <w:lang w:val="en-HK"/>
              </w:rPr>
            </w:pPr>
          </w:p>
        </w:tc>
        <w:tc>
          <w:tcPr>
            <w:tcW w:w="1276"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327A8F61" w14:textId="2C4E9D17" w:rsidR="00C74814" w:rsidRPr="00C74814" w:rsidRDefault="00C466BE" w:rsidP="00366D08">
            <w:pPr>
              <w:jc w:val="center"/>
              <w:rPr>
                <w:rFonts w:ascii="Times New Roman" w:hAnsi="Times New Roman" w:cs="Times New Roman"/>
                <w:lang w:val="en-HK"/>
              </w:rPr>
            </w:pPr>
            <w:r>
              <w:rPr>
                <w:rFonts w:ascii="Times New Roman" w:hAnsi="Times New Roman" w:cs="Times New Roman"/>
                <w:lang w:val="en-HK"/>
              </w:rPr>
              <w:t>25/30</w:t>
            </w:r>
          </w:p>
        </w:tc>
        <w:tc>
          <w:tcPr>
            <w:tcW w:w="170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22DB5D0C" w14:textId="1EA71C2C" w:rsidR="00C74814" w:rsidRPr="00C74814" w:rsidRDefault="004B7AA5" w:rsidP="00366D08">
            <w:pPr>
              <w:jc w:val="center"/>
              <w:rPr>
                <w:rFonts w:ascii="Times New Roman" w:hAnsi="Times New Roman" w:cs="Times New Roman"/>
                <w:lang w:val="en-HK"/>
              </w:rPr>
            </w:pPr>
            <w:r>
              <w:rPr>
                <w:rFonts w:ascii="Times New Roman" w:hAnsi="Times New Roman" w:cs="Times New Roman"/>
                <w:lang w:val="en-HK"/>
              </w:rPr>
              <w:t>60</w:t>
            </w:r>
          </w:p>
        </w:tc>
        <w:tc>
          <w:tcPr>
            <w:tcW w:w="99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548D62E9" w14:textId="01C0F9C1" w:rsidR="00C74814" w:rsidRPr="00C74814" w:rsidRDefault="00464232" w:rsidP="00366D08">
            <w:pPr>
              <w:jc w:val="center"/>
              <w:rPr>
                <w:rFonts w:ascii="Times New Roman" w:hAnsi="Times New Roman" w:cs="Times New Roman"/>
                <w:lang w:val="en-HK"/>
              </w:rPr>
            </w:pPr>
            <w:r>
              <w:rPr>
                <w:rFonts w:ascii="Times New Roman" w:hAnsi="Times New Roman" w:cs="Times New Roman"/>
                <w:lang w:val="en-HK"/>
              </w:rPr>
              <w:t>30</w:t>
            </w:r>
          </w:p>
        </w:tc>
        <w:tc>
          <w:tcPr>
            <w:tcW w:w="170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4F185E68" w14:textId="13055FE3" w:rsidR="00C74814" w:rsidRPr="00C74814" w:rsidRDefault="00464232" w:rsidP="00366D08">
            <w:pPr>
              <w:jc w:val="center"/>
              <w:rPr>
                <w:rFonts w:ascii="Times New Roman" w:hAnsi="Times New Roman" w:cs="Times New Roman"/>
                <w:lang w:val="en-HK"/>
              </w:rPr>
            </w:pPr>
            <w:r>
              <w:rPr>
                <w:rFonts w:ascii="Times New Roman" w:hAnsi="Times New Roman" w:cs="Times New Roman"/>
                <w:lang w:val="en-HK"/>
              </w:rPr>
              <w:t>200000</w:t>
            </w:r>
          </w:p>
        </w:tc>
        <w:tc>
          <w:tcPr>
            <w:tcW w:w="184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74EAACD8" w14:textId="2CCABD80" w:rsidR="00C74814" w:rsidRPr="00C74814" w:rsidRDefault="00366D08" w:rsidP="00366D08">
            <w:pPr>
              <w:jc w:val="center"/>
              <w:rPr>
                <w:rFonts w:ascii="Times New Roman" w:hAnsi="Times New Roman" w:cs="Times New Roman"/>
                <w:lang w:val="en-HK"/>
              </w:rPr>
            </w:pPr>
            <w:r>
              <w:rPr>
                <w:rFonts w:ascii="Times New Roman" w:hAnsi="Times New Roman" w:cs="Times New Roman"/>
                <w:lang w:val="en-HK"/>
              </w:rPr>
              <w:t>XC1</w:t>
            </w:r>
          </w:p>
        </w:tc>
      </w:tr>
      <w:tr w:rsidR="002370AC" w:rsidRPr="00C74814" w14:paraId="05BE66B2" w14:textId="77777777" w:rsidTr="0093482C">
        <w:tc>
          <w:tcPr>
            <w:tcW w:w="141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281C7E91" w14:textId="0948A371" w:rsidR="00C74814" w:rsidRPr="00C74814" w:rsidRDefault="001667DD" w:rsidP="00366D08">
            <w:pPr>
              <w:jc w:val="center"/>
              <w:rPr>
                <w:rFonts w:ascii="Times New Roman" w:hAnsi="Times New Roman" w:cs="Times New Roman"/>
                <w:lang w:val="en-HK"/>
              </w:rPr>
            </w:pPr>
            <w:r>
              <w:rPr>
                <w:rFonts w:ascii="Times New Roman" w:hAnsi="Times New Roman" w:cs="Times New Roman"/>
                <w:lang w:val="en-HK"/>
              </w:rPr>
              <w:t>Slab</w:t>
            </w:r>
          </w:p>
        </w:tc>
        <w:tc>
          <w:tcPr>
            <w:tcW w:w="1276"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68303AE5" w14:textId="489ABAE7" w:rsidR="00C74814" w:rsidRPr="00C74814" w:rsidRDefault="00C466BE" w:rsidP="00366D08">
            <w:pPr>
              <w:jc w:val="center"/>
              <w:rPr>
                <w:rFonts w:ascii="Times New Roman" w:hAnsi="Times New Roman" w:cs="Times New Roman"/>
                <w:lang w:val="en-HK"/>
              </w:rPr>
            </w:pPr>
            <w:r>
              <w:rPr>
                <w:rFonts w:ascii="Times New Roman" w:hAnsi="Times New Roman" w:cs="Times New Roman"/>
                <w:lang w:val="en-HK"/>
              </w:rPr>
              <w:t>25/30</w:t>
            </w:r>
          </w:p>
        </w:tc>
        <w:tc>
          <w:tcPr>
            <w:tcW w:w="170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1D504234" w14:textId="02037E33" w:rsidR="00C74814" w:rsidRPr="00C74814" w:rsidRDefault="004B7AA5" w:rsidP="00366D08">
            <w:pPr>
              <w:jc w:val="center"/>
              <w:rPr>
                <w:rFonts w:ascii="Times New Roman" w:hAnsi="Times New Roman" w:cs="Times New Roman"/>
                <w:lang w:val="en-HK"/>
              </w:rPr>
            </w:pPr>
            <w:r>
              <w:rPr>
                <w:rFonts w:ascii="Times New Roman" w:hAnsi="Times New Roman" w:cs="Times New Roman"/>
                <w:lang w:val="en-HK"/>
              </w:rPr>
              <w:t>60</w:t>
            </w:r>
          </w:p>
        </w:tc>
        <w:tc>
          <w:tcPr>
            <w:tcW w:w="99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2B0884A8" w14:textId="55F9AC11" w:rsidR="00C74814" w:rsidRPr="00C74814" w:rsidRDefault="00DD40E1" w:rsidP="00366D08">
            <w:pPr>
              <w:jc w:val="center"/>
              <w:rPr>
                <w:rFonts w:ascii="Times New Roman" w:hAnsi="Times New Roman" w:cs="Times New Roman"/>
                <w:lang w:val="en-HK"/>
              </w:rPr>
            </w:pPr>
            <w:r>
              <w:rPr>
                <w:rFonts w:ascii="Times New Roman" w:hAnsi="Times New Roman" w:cs="Times New Roman"/>
                <w:lang w:val="en-HK"/>
              </w:rPr>
              <w:t>25</w:t>
            </w:r>
          </w:p>
        </w:tc>
        <w:tc>
          <w:tcPr>
            <w:tcW w:w="170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00D5EA9D" w14:textId="053461D6" w:rsidR="00C74814" w:rsidRPr="00C74814" w:rsidRDefault="00DD40E1" w:rsidP="00366D08">
            <w:pPr>
              <w:jc w:val="center"/>
              <w:rPr>
                <w:rFonts w:ascii="Times New Roman" w:hAnsi="Times New Roman" w:cs="Times New Roman"/>
                <w:lang w:val="en-HK"/>
              </w:rPr>
            </w:pPr>
            <w:r>
              <w:rPr>
                <w:rFonts w:ascii="Times New Roman" w:hAnsi="Times New Roman" w:cs="Times New Roman"/>
                <w:lang w:val="en-HK"/>
              </w:rPr>
              <w:t>200000</w:t>
            </w:r>
          </w:p>
        </w:tc>
        <w:tc>
          <w:tcPr>
            <w:tcW w:w="184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29964AC0" w14:textId="1230D913" w:rsidR="00C74814" w:rsidRPr="00C74814" w:rsidRDefault="00366D08" w:rsidP="00366D08">
            <w:pPr>
              <w:jc w:val="center"/>
              <w:rPr>
                <w:rFonts w:ascii="Times New Roman" w:hAnsi="Times New Roman" w:cs="Times New Roman"/>
                <w:lang w:val="en-HK"/>
              </w:rPr>
            </w:pPr>
            <w:r>
              <w:rPr>
                <w:rFonts w:ascii="Times New Roman" w:hAnsi="Times New Roman" w:cs="Times New Roman"/>
                <w:lang w:val="en-HK"/>
              </w:rPr>
              <w:t>XC1</w:t>
            </w:r>
          </w:p>
        </w:tc>
      </w:tr>
      <w:tr w:rsidR="002370AC" w:rsidRPr="00C74814" w14:paraId="6124937C" w14:textId="77777777" w:rsidTr="0093482C">
        <w:tc>
          <w:tcPr>
            <w:tcW w:w="141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7DB884D4" w14:textId="5D92E981" w:rsidR="00C74814" w:rsidRPr="00C74814" w:rsidRDefault="00C74814" w:rsidP="00366D08">
            <w:pPr>
              <w:jc w:val="center"/>
              <w:rPr>
                <w:rFonts w:ascii="Times New Roman" w:hAnsi="Times New Roman" w:cs="Times New Roman"/>
                <w:lang w:val="en-HK"/>
              </w:rPr>
            </w:pPr>
            <w:r w:rsidRPr="00C74814">
              <w:rPr>
                <w:rFonts w:ascii="Times New Roman" w:hAnsi="Times New Roman" w:cs="Times New Roman"/>
                <w:lang w:val="en-HK"/>
              </w:rPr>
              <w:t>Beams</w:t>
            </w:r>
          </w:p>
        </w:tc>
        <w:tc>
          <w:tcPr>
            <w:tcW w:w="1276"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2ACCC103" w14:textId="06891DD5" w:rsidR="00C74814" w:rsidRPr="00C74814" w:rsidRDefault="00C466BE" w:rsidP="00366D08">
            <w:pPr>
              <w:jc w:val="center"/>
              <w:rPr>
                <w:rFonts w:ascii="Times New Roman" w:hAnsi="Times New Roman" w:cs="Times New Roman"/>
                <w:lang w:val="en-HK"/>
              </w:rPr>
            </w:pPr>
            <w:r>
              <w:rPr>
                <w:rFonts w:ascii="Times New Roman" w:hAnsi="Times New Roman" w:cs="Times New Roman"/>
                <w:lang w:val="en-HK"/>
              </w:rPr>
              <w:t>25/</w:t>
            </w:r>
            <w:r w:rsidR="00970C4E">
              <w:rPr>
                <w:rFonts w:ascii="Times New Roman" w:hAnsi="Times New Roman" w:cs="Times New Roman"/>
                <w:lang w:val="en-HK"/>
              </w:rPr>
              <w:t>30</w:t>
            </w:r>
          </w:p>
        </w:tc>
        <w:tc>
          <w:tcPr>
            <w:tcW w:w="170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0C155DA5" w14:textId="3FF65AFD" w:rsidR="00C74814" w:rsidRPr="00C74814" w:rsidRDefault="00EB15B2" w:rsidP="00366D08">
            <w:pPr>
              <w:jc w:val="center"/>
              <w:rPr>
                <w:rFonts w:ascii="Times New Roman" w:hAnsi="Times New Roman" w:cs="Times New Roman"/>
                <w:lang w:val="en-HK"/>
              </w:rPr>
            </w:pPr>
            <w:r>
              <w:rPr>
                <w:rFonts w:ascii="Times New Roman" w:hAnsi="Times New Roman" w:cs="Times New Roman"/>
                <w:lang w:val="en-HK"/>
              </w:rPr>
              <w:t>60</w:t>
            </w:r>
          </w:p>
        </w:tc>
        <w:tc>
          <w:tcPr>
            <w:tcW w:w="99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2AB63658" w14:textId="41CD568E" w:rsidR="00C74814" w:rsidRPr="00C74814" w:rsidRDefault="00EB15B2" w:rsidP="00366D08">
            <w:pPr>
              <w:jc w:val="center"/>
              <w:rPr>
                <w:rFonts w:ascii="Times New Roman" w:hAnsi="Times New Roman" w:cs="Times New Roman"/>
                <w:lang w:val="en-HK"/>
              </w:rPr>
            </w:pPr>
            <w:r>
              <w:rPr>
                <w:rFonts w:ascii="Times New Roman" w:hAnsi="Times New Roman" w:cs="Times New Roman"/>
                <w:lang w:val="en-HK"/>
              </w:rPr>
              <w:t>25</w:t>
            </w:r>
          </w:p>
        </w:tc>
        <w:tc>
          <w:tcPr>
            <w:tcW w:w="170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2B4F98AD" w14:textId="612BDA7A" w:rsidR="00C74814" w:rsidRPr="00C74814" w:rsidRDefault="00AF617C" w:rsidP="00366D08">
            <w:pPr>
              <w:jc w:val="center"/>
              <w:rPr>
                <w:rFonts w:ascii="Times New Roman" w:hAnsi="Times New Roman" w:cs="Times New Roman"/>
                <w:lang w:val="en-HK"/>
              </w:rPr>
            </w:pPr>
            <w:r>
              <w:rPr>
                <w:rFonts w:ascii="Times New Roman" w:hAnsi="Times New Roman" w:cs="Times New Roman"/>
                <w:lang w:val="en-HK"/>
              </w:rPr>
              <w:t>20000</w:t>
            </w:r>
            <w:r w:rsidR="00F072F5">
              <w:rPr>
                <w:rFonts w:ascii="Times New Roman" w:hAnsi="Times New Roman" w:cs="Times New Roman"/>
                <w:lang w:val="en-HK"/>
              </w:rPr>
              <w:t>0</w:t>
            </w:r>
          </w:p>
        </w:tc>
        <w:tc>
          <w:tcPr>
            <w:tcW w:w="184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hideMark/>
          </w:tcPr>
          <w:p w14:paraId="27A0DBFF" w14:textId="18041D5C" w:rsidR="00C74814" w:rsidRPr="00C74814" w:rsidRDefault="00366D08" w:rsidP="00923592">
            <w:pPr>
              <w:keepNext/>
              <w:jc w:val="center"/>
              <w:rPr>
                <w:rFonts w:ascii="Times New Roman" w:hAnsi="Times New Roman" w:cs="Times New Roman"/>
                <w:lang w:val="en-HK"/>
              </w:rPr>
            </w:pPr>
            <w:r>
              <w:rPr>
                <w:rFonts w:ascii="Times New Roman" w:hAnsi="Times New Roman" w:cs="Times New Roman"/>
                <w:lang w:val="en-HK"/>
              </w:rPr>
              <w:t>XC1</w:t>
            </w:r>
          </w:p>
        </w:tc>
      </w:tr>
    </w:tbl>
    <w:p w14:paraId="648FE025" w14:textId="77777777" w:rsidR="00464A0F" w:rsidRPr="006702D1" w:rsidRDefault="00464A0F" w:rsidP="00464A0F">
      <w:pPr>
        <w:pStyle w:val="Heading1"/>
        <w:rPr>
          <w:rFonts w:cs="Times New Roman"/>
        </w:rPr>
      </w:pPr>
      <w:bookmarkStart w:id="25" w:name="_Toc180929091"/>
      <w:bookmarkStart w:id="26" w:name="_Toc181171128"/>
      <w:r w:rsidRPr="006702D1">
        <w:rPr>
          <w:rFonts w:cs="Times New Roman"/>
        </w:rPr>
        <w:t>General arrangement</w:t>
      </w:r>
      <w:bookmarkEnd w:id="25"/>
      <w:bookmarkEnd w:id="26"/>
      <w:r w:rsidRPr="006702D1">
        <w:rPr>
          <w:rFonts w:cs="Times New Roman"/>
        </w:rPr>
        <w:t xml:space="preserve"> </w:t>
      </w:r>
    </w:p>
    <w:p w14:paraId="7E96E8F1" w14:textId="77777777" w:rsidR="00464A0F" w:rsidRDefault="00464A0F" w:rsidP="00464A0F">
      <w:pPr>
        <w:pStyle w:val="Heading2"/>
        <w:rPr>
          <w:rFonts w:cs="Times New Roman"/>
        </w:rPr>
      </w:pPr>
      <w:bookmarkStart w:id="27" w:name="_Toc180929092"/>
      <w:bookmarkStart w:id="28" w:name="_Toc181171129"/>
      <w:r w:rsidRPr="006702D1">
        <w:rPr>
          <w:rFonts w:cs="Times New Roman"/>
        </w:rPr>
        <w:t>Overview of layout and structure</w:t>
      </w:r>
      <w:bookmarkEnd w:id="27"/>
      <w:bookmarkEnd w:id="28"/>
    </w:p>
    <w:p w14:paraId="4CD06502" w14:textId="679F2931" w:rsidR="004F2DAE" w:rsidRPr="004F2DAE" w:rsidRDefault="0060620C" w:rsidP="006F4D49">
      <w:pPr>
        <w:jc w:val="both"/>
      </w:pPr>
      <w:r w:rsidRPr="007650A3">
        <w:rPr>
          <w:rFonts w:ascii="Times New Roman" w:hAnsi="Times New Roman" w:cs="Times New Roman"/>
        </w:rPr>
        <w:t>The first-floor general arrangement drawing shown above provides a layout of structural elements, including beams, columns, and slab configurations, along with key dimensions and material specifications. The drawing is organized into a grid format, with labelled axes and span measurements to guide placement and alignment. Main beams (MB1</w:t>
      </w:r>
      <w:r w:rsidR="00EB0A50">
        <w:rPr>
          <w:rFonts w:ascii="Times New Roman" w:hAnsi="Times New Roman" w:cs="Times New Roman"/>
        </w:rPr>
        <w:t>, MB2</w:t>
      </w:r>
      <w:r w:rsidRPr="007650A3">
        <w:rPr>
          <w:rFonts w:ascii="Times New Roman" w:hAnsi="Times New Roman" w:cs="Times New Roman"/>
        </w:rPr>
        <w:t>) and secondary beams (</w:t>
      </w:r>
      <w:r w:rsidR="00EB0A50">
        <w:rPr>
          <w:rFonts w:ascii="Times New Roman" w:hAnsi="Times New Roman" w:cs="Times New Roman"/>
        </w:rPr>
        <w:t>S</w:t>
      </w:r>
      <w:r w:rsidRPr="007650A3">
        <w:rPr>
          <w:rFonts w:ascii="Times New Roman" w:hAnsi="Times New Roman" w:cs="Times New Roman"/>
        </w:rPr>
        <w:t>B</w:t>
      </w:r>
      <w:r w:rsidR="00EB0A50">
        <w:rPr>
          <w:rFonts w:ascii="Times New Roman" w:hAnsi="Times New Roman" w:cs="Times New Roman"/>
        </w:rPr>
        <w:t>1, SB</w:t>
      </w:r>
      <w:r w:rsidRPr="007650A3">
        <w:rPr>
          <w:rFonts w:ascii="Times New Roman" w:hAnsi="Times New Roman" w:cs="Times New Roman"/>
        </w:rPr>
        <w:t>2) are specified with their respective dimensions, supporting the overall slab structure while accommodating load distribution. Additionally, columns are strategically positioned to support both vertical and lateral stability. The slab thickness is set at 225 mm</w:t>
      </w:r>
      <w:r>
        <w:t>.</w:t>
      </w:r>
    </w:p>
    <w:p w14:paraId="5CD27174" w14:textId="77777777" w:rsidR="00983FD4" w:rsidRDefault="003C08A3" w:rsidP="00337B5C">
      <w:pPr>
        <w:keepNext/>
        <w:jc w:val="center"/>
      </w:pPr>
      <w:r>
        <w:rPr>
          <w:noProof/>
        </w:rPr>
        <w:drawing>
          <wp:inline distT="0" distB="0" distL="0" distR="0" wp14:anchorId="201B1782" wp14:editId="4CF190C6">
            <wp:extent cx="5377661" cy="3441322"/>
            <wp:effectExtent l="0" t="0" r="0" b="6985"/>
            <wp:docPr id="1857302803" name="Picture 12" descr="A diagram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2803" name="Picture 12" descr="A diagram of a stor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82041" cy="3444125"/>
                    </a:xfrm>
                    <a:prstGeom prst="rect">
                      <a:avLst/>
                    </a:prstGeom>
                  </pic:spPr>
                </pic:pic>
              </a:graphicData>
            </a:graphic>
          </wp:inline>
        </w:drawing>
      </w:r>
    </w:p>
    <w:p w14:paraId="5BA2E83B" w14:textId="01D3BC05" w:rsidR="003C08A3" w:rsidRPr="004F2DAE" w:rsidRDefault="00983FD4" w:rsidP="00AF5248">
      <w:pPr>
        <w:pStyle w:val="Caption"/>
        <w:jc w:val="center"/>
      </w:pPr>
      <w:r>
        <w:t xml:space="preserve">Figure </w:t>
      </w:r>
      <w:r>
        <w:fldChar w:fldCharType="begin"/>
      </w:r>
      <w:r>
        <w:instrText xml:space="preserve"> SEQ Figure \* ARABIC </w:instrText>
      </w:r>
      <w:r>
        <w:fldChar w:fldCharType="separate"/>
      </w:r>
      <w:r w:rsidR="009B5214">
        <w:rPr>
          <w:noProof/>
        </w:rPr>
        <w:t>1</w:t>
      </w:r>
      <w:r>
        <w:fldChar w:fldCharType="end"/>
      </w:r>
      <w:r>
        <w:t>: General Architectural Layout</w:t>
      </w:r>
    </w:p>
    <w:p w14:paraId="2AB428D7" w14:textId="7B6F269E" w:rsidR="00923592" w:rsidRDefault="00EB0A50" w:rsidP="00E93958">
      <w:pPr>
        <w:keepNext/>
      </w:pPr>
      <w:r w:rsidRPr="00EB0A50">
        <w:rPr>
          <w:noProof/>
        </w:rPr>
        <w:lastRenderedPageBreak/>
        <w:drawing>
          <wp:inline distT="0" distB="0" distL="0" distR="0" wp14:anchorId="0C366FF0" wp14:editId="7BE97876">
            <wp:extent cx="5786562" cy="5793475"/>
            <wp:effectExtent l="0" t="0" r="5080" b="0"/>
            <wp:docPr id="1214200049" name="Picture 1" descr="A diagram of a floor arran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00049" name="Picture 1" descr="A diagram of a floor arrangement&#10;&#10;Description automatically generated"/>
                    <pic:cNvPicPr/>
                  </pic:nvPicPr>
                  <pic:blipFill rotWithShape="1">
                    <a:blip r:embed="rId14"/>
                    <a:srcRect l="3778" r="7815"/>
                    <a:stretch/>
                  </pic:blipFill>
                  <pic:spPr bwMode="auto">
                    <a:xfrm>
                      <a:off x="0" y="0"/>
                      <a:ext cx="5800531" cy="5807461"/>
                    </a:xfrm>
                    <a:prstGeom prst="rect">
                      <a:avLst/>
                    </a:prstGeom>
                    <a:ln>
                      <a:noFill/>
                    </a:ln>
                    <a:extLst>
                      <a:ext uri="{53640926-AAD7-44D8-BBD7-CCE9431645EC}">
                        <a14:shadowObscured xmlns:a14="http://schemas.microsoft.com/office/drawing/2010/main"/>
                      </a:ext>
                    </a:extLst>
                  </pic:spPr>
                </pic:pic>
              </a:graphicData>
            </a:graphic>
          </wp:inline>
        </w:drawing>
      </w:r>
    </w:p>
    <w:p w14:paraId="7E736F44" w14:textId="0FB5FF89" w:rsidR="00464A0F" w:rsidRPr="001745A6" w:rsidRDefault="00923592" w:rsidP="001745A6">
      <w:pPr>
        <w:pStyle w:val="Caption"/>
        <w:jc w:val="center"/>
      </w:pPr>
      <w:r>
        <w:t xml:space="preserve">Figure </w:t>
      </w:r>
      <w:r>
        <w:fldChar w:fldCharType="begin"/>
      </w:r>
      <w:r>
        <w:instrText xml:space="preserve"> SEQ Figure \* ARABIC </w:instrText>
      </w:r>
      <w:r>
        <w:fldChar w:fldCharType="separate"/>
      </w:r>
      <w:r w:rsidR="009B5214">
        <w:rPr>
          <w:noProof/>
        </w:rPr>
        <w:t>2</w:t>
      </w:r>
      <w:r>
        <w:fldChar w:fldCharType="end"/>
      </w:r>
      <w:r>
        <w:t xml:space="preserve">: First Floor General </w:t>
      </w:r>
      <w:r>
        <w:t>Arrangement</w:t>
      </w:r>
    </w:p>
    <w:p w14:paraId="4C168352" w14:textId="766772D4" w:rsidR="008F1423" w:rsidRDefault="008F1423" w:rsidP="00464A0F">
      <w:pPr>
        <w:pStyle w:val="Heading4"/>
        <w:rPr>
          <w:rFonts w:ascii="Times New Roman" w:hAnsi="Times New Roman" w:cs="Times New Roman"/>
        </w:rPr>
      </w:pPr>
      <w:r>
        <w:rPr>
          <w:rFonts w:ascii="Times New Roman" w:hAnsi="Times New Roman" w:cs="Times New Roman"/>
        </w:rPr>
        <w:lastRenderedPageBreak/>
        <w:t xml:space="preserve">Load </w:t>
      </w:r>
      <w:r w:rsidR="00EB3CC5">
        <w:rPr>
          <w:rFonts w:ascii="Times New Roman" w:hAnsi="Times New Roman" w:cs="Times New Roman"/>
        </w:rPr>
        <w:t>Path and Stability</w:t>
      </w:r>
    </w:p>
    <w:p w14:paraId="4E657B15" w14:textId="160A7AA6" w:rsidR="00B1117A" w:rsidRDefault="00464A0F" w:rsidP="00B1117A">
      <w:pPr>
        <w:pStyle w:val="Heading4"/>
        <w:rPr>
          <w:rFonts w:ascii="Times New Roman" w:hAnsi="Times New Roman" w:cs="Times New Roman"/>
        </w:rPr>
      </w:pPr>
      <w:r w:rsidRPr="00820DE2">
        <w:rPr>
          <w:rFonts w:ascii="Times New Roman" w:hAnsi="Times New Roman" w:cs="Times New Roman"/>
        </w:rPr>
        <w:t xml:space="preserve">Load path diagram </w:t>
      </w:r>
    </w:p>
    <w:p w14:paraId="5B5D6ECD" w14:textId="77777777" w:rsidR="00923592" w:rsidRDefault="005A6818" w:rsidP="00923592">
      <w:pPr>
        <w:keepNext/>
      </w:pPr>
      <w:r w:rsidRPr="005A6818">
        <w:rPr>
          <w:noProof/>
        </w:rPr>
        <w:drawing>
          <wp:inline distT="0" distB="0" distL="0" distR="0" wp14:anchorId="10A0527B" wp14:editId="4A3DCB5A">
            <wp:extent cx="5731510" cy="3841115"/>
            <wp:effectExtent l="0" t="0" r="0" b="0"/>
            <wp:docPr id="121261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17682" name=""/>
                    <pic:cNvPicPr/>
                  </pic:nvPicPr>
                  <pic:blipFill>
                    <a:blip r:embed="rId15"/>
                    <a:stretch>
                      <a:fillRect/>
                    </a:stretch>
                  </pic:blipFill>
                  <pic:spPr>
                    <a:xfrm>
                      <a:off x="0" y="0"/>
                      <a:ext cx="5731510" cy="3841115"/>
                    </a:xfrm>
                    <a:prstGeom prst="rect">
                      <a:avLst/>
                    </a:prstGeom>
                  </pic:spPr>
                </pic:pic>
              </a:graphicData>
            </a:graphic>
          </wp:inline>
        </w:drawing>
      </w:r>
    </w:p>
    <w:p w14:paraId="2A70852B" w14:textId="299C0BB8" w:rsidR="00923592" w:rsidRDefault="00923592" w:rsidP="00923592">
      <w:pPr>
        <w:pStyle w:val="Caption"/>
        <w:jc w:val="center"/>
      </w:pPr>
      <w:r>
        <w:t xml:space="preserve">Figure </w:t>
      </w:r>
      <w:r w:rsidR="00AF5248">
        <w:fldChar w:fldCharType="begin"/>
      </w:r>
      <w:r w:rsidR="00AF5248">
        <w:instrText xml:space="preserve"> SEQ Figure \* ARABIC </w:instrText>
      </w:r>
      <w:r w:rsidR="00AF5248">
        <w:fldChar w:fldCharType="separate"/>
      </w:r>
      <w:r w:rsidR="009B5214">
        <w:rPr>
          <w:noProof/>
        </w:rPr>
        <w:t>3</w:t>
      </w:r>
      <w:r w:rsidR="00AF5248">
        <w:fldChar w:fldCharType="end"/>
      </w:r>
      <w:r>
        <w:t>: Load Path Diagram of First Floor Plan View</w:t>
      </w:r>
    </w:p>
    <w:p w14:paraId="29304EC7" w14:textId="77777777" w:rsidR="00923592" w:rsidRDefault="00204EF9" w:rsidP="00923592">
      <w:pPr>
        <w:keepNext/>
      </w:pPr>
      <w:r w:rsidRPr="00204EF9">
        <w:rPr>
          <w:noProof/>
        </w:rPr>
        <w:drawing>
          <wp:inline distT="0" distB="0" distL="0" distR="0" wp14:anchorId="5777A2DE" wp14:editId="786082E3">
            <wp:extent cx="5731510" cy="3891915"/>
            <wp:effectExtent l="0" t="0" r="0" b="0"/>
            <wp:docPr id="36604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47425" name=""/>
                    <pic:cNvPicPr/>
                  </pic:nvPicPr>
                  <pic:blipFill>
                    <a:blip r:embed="rId16"/>
                    <a:stretch>
                      <a:fillRect/>
                    </a:stretch>
                  </pic:blipFill>
                  <pic:spPr>
                    <a:xfrm>
                      <a:off x="0" y="0"/>
                      <a:ext cx="5731510" cy="3891915"/>
                    </a:xfrm>
                    <a:prstGeom prst="rect">
                      <a:avLst/>
                    </a:prstGeom>
                  </pic:spPr>
                </pic:pic>
              </a:graphicData>
            </a:graphic>
          </wp:inline>
        </w:drawing>
      </w:r>
    </w:p>
    <w:p w14:paraId="012C1111" w14:textId="76A800F7" w:rsidR="005A6818" w:rsidRDefault="00923592" w:rsidP="00923592">
      <w:pPr>
        <w:pStyle w:val="Caption"/>
        <w:jc w:val="center"/>
      </w:pPr>
      <w:r>
        <w:t xml:space="preserve">Figure </w:t>
      </w:r>
      <w:r w:rsidR="00AF5248">
        <w:fldChar w:fldCharType="begin"/>
      </w:r>
      <w:r w:rsidR="00AF5248">
        <w:instrText xml:space="preserve"> SEQ Figure \* ARABIC </w:instrText>
      </w:r>
      <w:r w:rsidR="00AF5248">
        <w:fldChar w:fldCharType="separate"/>
      </w:r>
      <w:r w:rsidR="009B5214">
        <w:rPr>
          <w:noProof/>
        </w:rPr>
        <w:t>4</w:t>
      </w:r>
      <w:r w:rsidR="00AF5248">
        <w:fldChar w:fldCharType="end"/>
      </w:r>
      <w:r>
        <w:t>: Load Path Diagram of Roof Floor Plan View</w:t>
      </w:r>
    </w:p>
    <w:p w14:paraId="2FAA827D" w14:textId="77777777" w:rsidR="00923592" w:rsidRDefault="00E63DDD" w:rsidP="00923592">
      <w:pPr>
        <w:keepNext/>
        <w:jc w:val="center"/>
      </w:pPr>
      <w:r w:rsidRPr="00E63DDD">
        <w:rPr>
          <w:noProof/>
        </w:rPr>
        <w:lastRenderedPageBreak/>
        <w:drawing>
          <wp:inline distT="0" distB="0" distL="0" distR="0" wp14:anchorId="3A8ACA19" wp14:editId="5B1E13AE">
            <wp:extent cx="4337331" cy="2830366"/>
            <wp:effectExtent l="0" t="0" r="6350" b="1905"/>
            <wp:docPr id="728512855" name="Picture 1" descr="A diagram of lines with arrow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12855" name="Picture 1" descr="A diagram of lines with arrows and numbers&#10;&#10;Description automatically generated"/>
                    <pic:cNvPicPr/>
                  </pic:nvPicPr>
                  <pic:blipFill>
                    <a:blip r:embed="rId17"/>
                    <a:stretch>
                      <a:fillRect/>
                    </a:stretch>
                  </pic:blipFill>
                  <pic:spPr>
                    <a:xfrm>
                      <a:off x="0" y="0"/>
                      <a:ext cx="4347651" cy="2837100"/>
                    </a:xfrm>
                    <a:prstGeom prst="rect">
                      <a:avLst/>
                    </a:prstGeom>
                  </pic:spPr>
                </pic:pic>
              </a:graphicData>
            </a:graphic>
          </wp:inline>
        </w:drawing>
      </w:r>
    </w:p>
    <w:p w14:paraId="2AFB06C1" w14:textId="16B7BEE0" w:rsidR="00E63DDD" w:rsidRPr="005A6818" w:rsidRDefault="00923592" w:rsidP="00923592">
      <w:pPr>
        <w:pStyle w:val="Caption"/>
        <w:jc w:val="center"/>
      </w:pPr>
      <w:r>
        <w:t xml:space="preserve">Figure </w:t>
      </w:r>
      <w:r>
        <w:fldChar w:fldCharType="begin"/>
      </w:r>
      <w:r>
        <w:instrText xml:space="preserve"> SEQ Figure \* ARABIC </w:instrText>
      </w:r>
      <w:r>
        <w:fldChar w:fldCharType="separate"/>
      </w:r>
      <w:r w:rsidR="009B5214">
        <w:rPr>
          <w:noProof/>
        </w:rPr>
        <w:t>5</w:t>
      </w:r>
      <w:r>
        <w:fldChar w:fldCharType="end"/>
      </w:r>
      <w:r>
        <w:t>: Load Path Diagram of Gridline 2 Section</w:t>
      </w:r>
    </w:p>
    <w:p w14:paraId="4286EB02" w14:textId="1AFF53FB" w:rsidR="00D60322" w:rsidRPr="00820DE2" w:rsidRDefault="00B55746" w:rsidP="006F4D49">
      <w:pPr>
        <w:jc w:val="both"/>
        <w:rPr>
          <w:rFonts w:ascii="Times New Roman" w:hAnsi="Times New Roman" w:cs="Times New Roman"/>
          <w:lang w:val="en-HK"/>
        </w:rPr>
      </w:pPr>
      <w:r>
        <w:rPr>
          <w:rFonts w:ascii="Times New Roman" w:hAnsi="Times New Roman" w:cs="Times New Roman"/>
        </w:rPr>
        <w:t xml:space="preserve">The </w:t>
      </w:r>
      <w:r w:rsidRPr="00B55746">
        <w:rPr>
          <w:rFonts w:ascii="Times New Roman" w:hAnsi="Times New Roman" w:cs="Times New Roman"/>
        </w:rPr>
        <w:t>Figure</w:t>
      </w:r>
      <w:r w:rsidR="00204EF9">
        <w:rPr>
          <w:rFonts w:ascii="Times New Roman" w:hAnsi="Times New Roman" w:cs="Times New Roman"/>
        </w:rPr>
        <w:t>s</w:t>
      </w:r>
      <w:r w:rsidRPr="00B55746">
        <w:rPr>
          <w:rFonts w:ascii="Times New Roman" w:hAnsi="Times New Roman" w:cs="Times New Roman"/>
        </w:rPr>
        <w:t xml:space="preserve"> </w:t>
      </w:r>
      <w:r w:rsidR="00B1117A">
        <w:rPr>
          <w:rFonts w:ascii="Times New Roman" w:hAnsi="Times New Roman" w:cs="Times New Roman"/>
        </w:rPr>
        <w:t>above</w:t>
      </w:r>
      <w:r w:rsidRPr="00B55746">
        <w:rPr>
          <w:rFonts w:ascii="Times New Roman" w:hAnsi="Times New Roman" w:cs="Times New Roman"/>
        </w:rPr>
        <w:t xml:space="preserve"> illustrate the building’s load takedown, showing load distributions and tributary areas as calculated. Due to the void in the structure, two</w:t>
      </w:r>
      <w:r w:rsidR="008C3D8C" w:rsidRPr="00820DE2">
        <w:rPr>
          <w:rFonts w:ascii="Times New Roman" w:hAnsi="Times New Roman" w:cs="Times New Roman"/>
        </w:rPr>
        <w:t xml:space="preserve"> secondary beams </w:t>
      </w:r>
      <w:r w:rsidRPr="00B55746">
        <w:rPr>
          <w:rFonts w:ascii="Times New Roman" w:hAnsi="Times New Roman" w:cs="Times New Roman"/>
        </w:rPr>
        <w:t>were</w:t>
      </w:r>
      <w:r w:rsidR="008C3D8C" w:rsidRPr="00820DE2">
        <w:rPr>
          <w:rFonts w:ascii="Times New Roman" w:hAnsi="Times New Roman" w:cs="Times New Roman"/>
        </w:rPr>
        <w:t xml:space="preserve"> added</w:t>
      </w:r>
      <w:r w:rsidR="00204EF9">
        <w:rPr>
          <w:rFonts w:ascii="Times New Roman" w:hAnsi="Times New Roman" w:cs="Times New Roman"/>
        </w:rPr>
        <w:t xml:space="preserve"> on the first floor</w:t>
      </w:r>
      <w:r w:rsidR="008C3D8C" w:rsidRPr="00820DE2">
        <w:rPr>
          <w:rFonts w:ascii="Times New Roman" w:hAnsi="Times New Roman" w:cs="Times New Roman"/>
        </w:rPr>
        <w:t xml:space="preserve"> to </w:t>
      </w:r>
      <w:r w:rsidRPr="00B55746">
        <w:rPr>
          <w:rFonts w:ascii="Times New Roman" w:hAnsi="Times New Roman" w:cs="Times New Roman"/>
        </w:rPr>
        <w:t>maintain</w:t>
      </w:r>
      <w:r w:rsidR="008C3D8C" w:rsidRPr="00820DE2">
        <w:rPr>
          <w:rFonts w:ascii="Times New Roman" w:hAnsi="Times New Roman" w:cs="Times New Roman"/>
        </w:rPr>
        <w:t xml:space="preserve"> even </w:t>
      </w:r>
      <w:r w:rsidRPr="00B55746">
        <w:rPr>
          <w:rFonts w:ascii="Times New Roman" w:hAnsi="Times New Roman" w:cs="Times New Roman"/>
        </w:rPr>
        <w:t xml:space="preserve">load </w:t>
      </w:r>
      <w:r w:rsidR="008C3D8C" w:rsidRPr="00820DE2">
        <w:rPr>
          <w:rFonts w:ascii="Times New Roman" w:hAnsi="Times New Roman" w:cs="Times New Roman"/>
        </w:rPr>
        <w:t>distribution</w:t>
      </w:r>
      <w:r w:rsidR="00DB544B" w:rsidRPr="00820DE2">
        <w:rPr>
          <w:rFonts w:ascii="Times New Roman" w:hAnsi="Times New Roman" w:cs="Times New Roman"/>
        </w:rPr>
        <w:t>, as th</w:t>
      </w:r>
      <w:r w:rsidR="006B28AD" w:rsidRPr="00820DE2">
        <w:rPr>
          <w:rFonts w:ascii="Times New Roman" w:hAnsi="Times New Roman" w:cs="Times New Roman"/>
        </w:rPr>
        <w:t xml:space="preserve">e void </w:t>
      </w:r>
      <w:r w:rsidRPr="00B55746">
        <w:rPr>
          <w:rFonts w:ascii="Times New Roman" w:hAnsi="Times New Roman" w:cs="Times New Roman"/>
        </w:rPr>
        <w:t>interrupts</w:t>
      </w:r>
      <w:r w:rsidR="006B28AD" w:rsidRPr="00820DE2">
        <w:rPr>
          <w:rFonts w:ascii="Times New Roman" w:hAnsi="Times New Roman" w:cs="Times New Roman"/>
        </w:rPr>
        <w:t xml:space="preserve"> the uniform load path</w:t>
      </w:r>
      <w:r w:rsidR="00DB544B" w:rsidRPr="00820DE2">
        <w:rPr>
          <w:rFonts w:ascii="Times New Roman" w:hAnsi="Times New Roman" w:cs="Times New Roman"/>
        </w:rPr>
        <w:t xml:space="preserve">. </w:t>
      </w:r>
      <w:r w:rsidR="008C3D8C" w:rsidRPr="00B55746">
        <w:rPr>
          <w:rFonts w:ascii="Times New Roman" w:hAnsi="Times New Roman" w:cs="Times New Roman"/>
        </w:rPr>
        <w:t xml:space="preserve">These secondary beams </w:t>
      </w:r>
      <w:r w:rsidRPr="00B55746">
        <w:rPr>
          <w:rFonts w:ascii="Times New Roman" w:hAnsi="Times New Roman" w:cs="Times New Roman"/>
        </w:rPr>
        <w:t xml:space="preserve">aid in </w:t>
      </w:r>
      <w:r w:rsidR="008C3D8C" w:rsidRPr="00B55746">
        <w:rPr>
          <w:rFonts w:ascii="Times New Roman" w:hAnsi="Times New Roman" w:cs="Times New Roman"/>
        </w:rPr>
        <w:t xml:space="preserve">effectively </w:t>
      </w:r>
      <w:r w:rsidRPr="00B55746">
        <w:rPr>
          <w:rFonts w:ascii="Times New Roman" w:hAnsi="Times New Roman" w:cs="Times New Roman"/>
        </w:rPr>
        <w:t xml:space="preserve">channelling the load </w:t>
      </w:r>
      <w:r w:rsidR="008C3D8C" w:rsidRPr="00B55746">
        <w:rPr>
          <w:rFonts w:ascii="Times New Roman" w:hAnsi="Times New Roman" w:cs="Times New Roman"/>
        </w:rPr>
        <w:t>across the structure.</w:t>
      </w:r>
      <w:r w:rsidR="00DB544B" w:rsidRPr="00B55746">
        <w:rPr>
          <w:rFonts w:ascii="Times New Roman" w:hAnsi="Times New Roman" w:cs="Times New Roman"/>
        </w:rPr>
        <w:t xml:space="preserve"> No </w:t>
      </w:r>
      <w:r w:rsidRPr="00B55746">
        <w:rPr>
          <w:rFonts w:ascii="Times New Roman" w:hAnsi="Times New Roman" w:cs="Times New Roman"/>
        </w:rPr>
        <w:t>additional</w:t>
      </w:r>
      <w:r w:rsidR="00DB544B" w:rsidRPr="00B55746">
        <w:rPr>
          <w:rFonts w:ascii="Times New Roman" w:hAnsi="Times New Roman" w:cs="Times New Roman"/>
        </w:rPr>
        <w:t xml:space="preserve"> secondary beams </w:t>
      </w:r>
      <w:r w:rsidRPr="00B55746">
        <w:rPr>
          <w:rFonts w:ascii="Times New Roman" w:hAnsi="Times New Roman" w:cs="Times New Roman"/>
        </w:rPr>
        <w:t>were required,</w:t>
      </w:r>
      <w:r w:rsidR="00DB544B" w:rsidRPr="00B55746">
        <w:rPr>
          <w:rFonts w:ascii="Times New Roman" w:hAnsi="Times New Roman" w:cs="Times New Roman"/>
        </w:rPr>
        <w:t xml:space="preserve"> as the partition walls are lightweight and do not </w:t>
      </w:r>
      <w:r w:rsidRPr="00B55746">
        <w:rPr>
          <w:rFonts w:ascii="Times New Roman" w:hAnsi="Times New Roman" w:cs="Times New Roman"/>
        </w:rPr>
        <w:t>substantially impact</w:t>
      </w:r>
      <w:r w:rsidR="00DB544B" w:rsidRPr="00B55746">
        <w:rPr>
          <w:rFonts w:ascii="Times New Roman" w:hAnsi="Times New Roman" w:cs="Times New Roman"/>
        </w:rPr>
        <w:t xml:space="preserve"> the overall load. </w:t>
      </w:r>
      <w:r w:rsidRPr="00B55746">
        <w:rPr>
          <w:rFonts w:ascii="Times New Roman" w:hAnsi="Times New Roman" w:cs="Times New Roman"/>
        </w:rPr>
        <w:t>The load pathway follows a logical sequence:</w:t>
      </w:r>
      <w:r w:rsidR="00DB544B" w:rsidRPr="00B55746">
        <w:rPr>
          <w:rFonts w:ascii="Times New Roman" w:hAnsi="Times New Roman" w:cs="Times New Roman"/>
        </w:rPr>
        <w:t xml:space="preserve"> secondary beams transfer loads to the main beams, main beams </w:t>
      </w:r>
      <w:r w:rsidRPr="00B55746">
        <w:rPr>
          <w:rFonts w:ascii="Times New Roman" w:hAnsi="Times New Roman" w:cs="Times New Roman"/>
        </w:rPr>
        <w:t>pass loads</w:t>
      </w:r>
      <w:r w:rsidR="00DB544B" w:rsidRPr="00B55746">
        <w:rPr>
          <w:rFonts w:ascii="Times New Roman" w:hAnsi="Times New Roman" w:cs="Times New Roman"/>
        </w:rPr>
        <w:t xml:space="preserve"> to the columns, and columns </w:t>
      </w:r>
      <w:r w:rsidRPr="00B55746">
        <w:rPr>
          <w:rFonts w:ascii="Times New Roman" w:hAnsi="Times New Roman" w:cs="Times New Roman"/>
        </w:rPr>
        <w:t xml:space="preserve">ultimately </w:t>
      </w:r>
      <w:r w:rsidR="00DB544B" w:rsidRPr="00B55746">
        <w:rPr>
          <w:rFonts w:ascii="Times New Roman" w:hAnsi="Times New Roman" w:cs="Times New Roman"/>
        </w:rPr>
        <w:t xml:space="preserve">transfer </w:t>
      </w:r>
      <w:r w:rsidRPr="00B55746">
        <w:rPr>
          <w:rFonts w:ascii="Times New Roman" w:hAnsi="Times New Roman" w:cs="Times New Roman"/>
        </w:rPr>
        <w:t xml:space="preserve">the </w:t>
      </w:r>
      <w:r w:rsidR="00DB544B" w:rsidRPr="00B55746">
        <w:rPr>
          <w:rFonts w:ascii="Times New Roman" w:hAnsi="Times New Roman" w:cs="Times New Roman"/>
        </w:rPr>
        <w:t xml:space="preserve">load to the foundation. The </w:t>
      </w:r>
      <w:r w:rsidRPr="00B55746">
        <w:rPr>
          <w:rFonts w:ascii="Times New Roman" w:hAnsi="Times New Roman" w:cs="Times New Roman"/>
        </w:rPr>
        <w:t>presence</w:t>
      </w:r>
      <w:r w:rsidR="00DB544B" w:rsidRPr="00B55746">
        <w:rPr>
          <w:rFonts w:ascii="Times New Roman" w:hAnsi="Times New Roman" w:cs="Times New Roman"/>
        </w:rPr>
        <w:t xml:space="preserve"> of </w:t>
      </w:r>
      <w:r w:rsidRPr="00B55746">
        <w:rPr>
          <w:rFonts w:ascii="Times New Roman" w:hAnsi="Times New Roman" w:cs="Times New Roman"/>
        </w:rPr>
        <w:t xml:space="preserve">these </w:t>
      </w:r>
      <w:r w:rsidR="00DB544B" w:rsidRPr="00B55746">
        <w:rPr>
          <w:rFonts w:ascii="Times New Roman" w:hAnsi="Times New Roman" w:cs="Times New Roman"/>
        </w:rPr>
        <w:t xml:space="preserve">secondary beams </w:t>
      </w:r>
      <w:r w:rsidRPr="00B55746">
        <w:rPr>
          <w:rFonts w:ascii="Times New Roman" w:hAnsi="Times New Roman" w:cs="Times New Roman"/>
        </w:rPr>
        <w:t>results in</w:t>
      </w:r>
      <w:r w:rsidR="00DB544B" w:rsidRPr="00B55746">
        <w:rPr>
          <w:rFonts w:ascii="Times New Roman" w:hAnsi="Times New Roman" w:cs="Times New Roman"/>
        </w:rPr>
        <w:t xml:space="preserve"> the slab</w:t>
      </w:r>
      <w:r w:rsidR="00D7112F" w:rsidRPr="00B55746">
        <w:rPr>
          <w:rFonts w:ascii="Times New Roman" w:hAnsi="Times New Roman" w:cs="Times New Roman"/>
        </w:rPr>
        <w:t>s</w:t>
      </w:r>
      <w:r w:rsidR="00DB544B" w:rsidRPr="00B55746">
        <w:rPr>
          <w:rFonts w:ascii="Times New Roman" w:hAnsi="Times New Roman" w:cs="Times New Roman"/>
        </w:rPr>
        <w:t xml:space="preserve"> </w:t>
      </w:r>
      <w:r w:rsidRPr="00B55746">
        <w:rPr>
          <w:rFonts w:ascii="Times New Roman" w:hAnsi="Times New Roman" w:cs="Times New Roman"/>
        </w:rPr>
        <w:t>being classified as</w:t>
      </w:r>
      <w:r w:rsidR="00DB544B" w:rsidRPr="00B55746">
        <w:rPr>
          <w:rFonts w:ascii="Times New Roman" w:hAnsi="Times New Roman" w:cs="Times New Roman"/>
        </w:rPr>
        <w:t xml:space="preserve"> one</w:t>
      </w:r>
      <w:r w:rsidR="00D7112F" w:rsidRPr="00B55746">
        <w:rPr>
          <w:rFonts w:ascii="Times New Roman" w:hAnsi="Times New Roman" w:cs="Times New Roman"/>
        </w:rPr>
        <w:t>-</w:t>
      </w:r>
      <w:r w:rsidR="00DB544B" w:rsidRPr="00B55746">
        <w:rPr>
          <w:rFonts w:ascii="Times New Roman" w:hAnsi="Times New Roman" w:cs="Times New Roman"/>
        </w:rPr>
        <w:t>way slab</w:t>
      </w:r>
      <w:r w:rsidR="00D7112F" w:rsidRPr="00B55746">
        <w:rPr>
          <w:rFonts w:ascii="Times New Roman" w:hAnsi="Times New Roman" w:cs="Times New Roman"/>
        </w:rPr>
        <w:t>s</w:t>
      </w:r>
      <w:r w:rsidRPr="00B55746">
        <w:rPr>
          <w:rFonts w:ascii="Times New Roman" w:hAnsi="Times New Roman" w:cs="Times New Roman"/>
        </w:rPr>
        <w:t>, given</w:t>
      </w:r>
      <w:r w:rsidR="00DB544B">
        <w:rPr>
          <w:rFonts w:ascii="Times New Roman" w:hAnsi="Times New Roman" w:cs="Times New Roman"/>
        </w:rPr>
        <w:t xml:space="preserve"> </w:t>
      </w:r>
      <w:proofErr w:type="spellStart"/>
      <w:r w:rsidR="00D7112F" w:rsidRPr="00820DE2">
        <w:rPr>
          <w:rFonts w:ascii="Times New Roman" w:hAnsi="Times New Roman" w:cs="Times New Roman"/>
          <w:lang w:val="en-HK"/>
        </w:rPr>
        <w:t>ly</w:t>
      </w:r>
      <w:proofErr w:type="spellEnd"/>
      <w:r w:rsidR="00D7112F" w:rsidRPr="00820DE2">
        <w:rPr>
          <w:rFonts w:ascii="Times New Roman" w:hAnsi="Times New Roman" w:cs="Times New Roman"/>
          <w:lang w:val="en-HK"/>
        </w:rPr>
        <w:t xml:space="preserve"> to lx ratio being less than 2. </w:t>
      </w:r>
    </w:p>
    <w:p w14:paraId="357C7699" w14:textId="77777777" w:rsidR="00464A0F" w:rsidRPr="006702D1" w:rsidRDefault="00464A0F" w:rsidP="00464A0F">
      <w:pPr>
        <w:pStyle w:val="Heading4"/>
        <w:rPr>
          <w:rFonts w:ascii="Times New Roman" w:hAnsi="Times New Roman" w:cs="Times New Roman"/>
        </w:rPr>
      </w:pPr>
      <w:r w:rsidRPr="006702D1">
        <w:rPr>
          <w:rFonts w:ascii="Times New Roman" w:hAnsi="Times New Roman" w:cs="Times New Roman"/>
        </w:rPr>
        <w:t xml:space="preserve">Lateral stability </w:t>
      </w:r>
    </w:p>
    <w:p w14:paraId="02DEA9FF" w14:textId="77777777" w:rsidR="00464A0F" w:rsidRPr="006702D1" w:rsidRDefault="00464A0F" w:rsidP="00464A0F">
      <w:pPr>
        <w:pStyle w:val="Heading4"/>
        <w:rPr>
          <w:rFonts w:ascii="Times New Roman" w:hAnsi="Times New Roman" w:cs="Times New Roman"/>
        </w:rPr>
      </w:pPr>
      <w:r w:rsidRPr="006702D1">
        <w:rPr>
          <w:rFonts w:ascii="Times New Roman" w:hAnsi="Times New Roman" w:cs="Times New Roman"/>
        </w:rPr>
        <w:t>Lateral stability calculations:</w:t>
      </w:r>
    </w:p>
    <w:p w14:paraId="332C4A05" w14:textId="77777777" w:rsidR="00464A0F" w:rsidRDefault="00464A0F" w:rsidP="00464A0F">
      <w:pPr>
        <w:pStyle w:val="Heading5"/>
        <w:rPr>
          <w:rFonts w:ascii="Times New Roman" w:hAnsi="Times New Roman" w:cs="Times New Roman"/>
        </w:rPr>
      </w:pPr>
      <w:r w:rsidRPr="006702D1">
        <w:rPr>
          <w:rFonts w:ascii="Times New Roman" w:hAnsi="Times New Roman" w:cs="Times New Roman"/>
        </w:rPr>
        <w:t>Lateral stability system</w:t>
      </w:r>
    </w:p>
    <w:p w14:paraId="379BCE6E" w14:textId="49506BBA" w:rsidR="00380F9F" w:rsidRPr="00380F9F" w:rsidRDefault="00380F9F" w:rsidP="006F4D49">
      <w:pPr>
        <w:jc w:val="both"/>
        <w:rPr>
          <w:lang w:val="en-HK"/>
        </w:rPr>
      </w:pPr>
      <w:r w:rsidRPr="00C315EA">
        <w:rPr>
          <w:rFonts w:ascii="Times New Roman" w:hAnsi="Times New Roman" w:cs="Times New Roman"/>
          <w:lang w:val="en-HK"/>
        </w:rPr>
        <w:t xml:space="preserve">The maximum deflection </w:t>
      </w:r>
      <w:r w:rsidR="00AD20B7" w:rsidRPr="00C315EA">
        <w:rPr>
          <w:rFonts w:ascii="Times New Roman" w:hAnsi="Times New Roman" w:cs="Times New Roman"/>
          <w:lang w:val="en-HK"/>
        </w:rPr>
        <w:t xml:space="preserve">of the building </w:t>
      </w:r>
      <w:r w:rsidRPr="00C315EA">
        <w:rPr>
          <w:rFonts w:ascii="Times New Roman" w:hAnsi="Times New Roman" w:cs="Times New Roman"/>
          <w:lang w:val="en-HK"/>
        </w:rPr>
        <w:t xml:space="preserve">is </w:t>
      </w:r>
      <w:r w:rsidR="00FC2EB6" w:rsidRPr="00C315EA">
        <w:rPr>
          <w:rFonts w:ascii="Times New Roman" w:hAnsi="Times New Roman" w:cs="Times New Roman"/>
          <w:lang w:val="en-HK"/>
        </w:rPr>
        <w:t xml:space="preserve">2.5 </w:t>
      </w:r>
      <w:r w:rsidRPr="00C315EA">
        <w:rPr>
          <w:rFonts w:ascii="Times New Roman" w:hAnsi="Times New Roman" w:cs="Times New Roman"/>
          <w:lang w:val="en-HK"/>
        </w:rPr>
        <w:t xml:space="preserve">mm, i.e. </w:t>
      </w:r>
      <w:r w:rsidR="00CC2F80" w:rsidRPr="00C315EA">
        <w:rPr>
          <w:rFonts w:ascii="Times New Roman" w:hAnsi="Times New Roman" w:cs="Times New Roman"/>
          <w:lang w:val="en-HK"/>
        </w:rPr>
        <w:t>7700</w:t>
      </w:r>
      <w:r w:rsidRPr="00C315EA">
        <w:rPr>
          <w:rFonts w:ascii="Times New Roman" w:hAnsi="Times New Roman" w:cs="Times New Roman"/>
          <w:lang w:val="en-HK"/>
        </w:rPr>
        <w:t>/</w:t>
      </w:r>
      <w:r w:rsidR="00AD20B7" w:rsidRPr="00C315EA">
        <w:rPr>
          <w:rFonts w:ascii="Times New Roman" w:hAnsi="Times New Roman" w:cs="Times New Roman"/>
          <w:lang w:val="en-HK"/>
        </w:rPr>
        <w:t>3080</w:t>
      </w:r>
      <w:r w:rsidRPr="00C315EA">
        <w:rPr>
          <w:rFonts w:ascii="Times New Roman" w:hAnsi="Times New Roman" w:cs="Times New Roman"/>
          <w:lang w:val="en-HK"/>
        </w:rPr>
        <w:t xml:space="preserve"> of the building height which is smaller than the limit </w:t>
      </w:r>
      <w:r w:rsidR="00070A69" w:rsidRPr="00C315EA">
        <w:rPr>
          <w:rFonts w:ascii="Times New Roman" w:hAnsi="Times New Roman" w:cs="Times New Roman"/>
          <w:lang w:val="en-HK"/>
        </w:rPr>
        <w:t xml:space="preserve">of </w:t>
      </w:r>
      <w:r w:rsidR="00DF1D54" w:rsidRPr="00C315EA">
        <w:rPr>
          <w:rFonts w:ascii="Times New Roman" w:hAnsi="Times New Roman" w:cs="Times New Roman"/>
          <w:lang w:val="en-HK"/>
        </w:rPr>
        <w:t>7700</w:t>
      </w:r>
      <w:r w:rsidRPr="00C315EA">
        <w:rPr>
          <w:rFonts w:ascii="Times New Roman" w:hAnsi="Times New Roman" w:cs="Times New Roman"/>
          <w:lang w:val="en-HK"/>
        </w:rPr>
        <w:t>/500 of the building height</w:t>
      </w:r>
      <w:r w:rsidRPr="00380F9F">
        <w:rPr>
          <w:lang w:val="en-HK"/>
        </w:rPr>
        <w:t>.</w:t>
      </w:r>
      <w:r w:rsidR="00E279FF">
        <w:rPr>
          <w:lang w:val="en-HK"/>
        </w:rPr>
        <w:t xml:space="preserve"> M</w:t>
      </w:r>
      <w:r w:rsidR="000E550A">
        <w:rPr>
          <w:lang w:val="en-HK"/>
        </w:rPr>
        <w:t xml:space="preserve">atthew say </w:t>
      </w:r>
      <w:proofErr w:type="spellStart"/>
      <w:r w:rsidR="000E550A">
        <w:rPr>
          <w:lang w:val="en-HK"/>
        </w:rPr>
        <w:t>blabla</w:t>
      </w:r>
      <w:proofErr w:type="spellEnd"/>
      <w:r w:rsidR="000E550A">
        <w:rPr>
          <w:lang w:val="en-HK"/>
        </w:rPr>
        <w:t xml:space="preserve"> about </w:t>
      </w:r>
      <w:proofErr w:type="spellStart"/>
      <w:r w:rsidR="00954792">
        <w:rPr>
          <w:lang w:val="en-HK"/>
        </w:rPr>
        <w:t>yo</w:t>
      </w:r>
      <w:proofErr w:type="spellEnd"/>
    </w:p>
    <w:p w14:paraId="45206601" w14:textId="77777777" w:rsidR="00464A0F" w:rsidRPr="006702D1" w:rsidRDefault="00464A0F" w:rsidP="00464A0F">
      <w:pPr>
        <w:pStyle w:val="Heading5"/>
        <w:rPr>
          <w:rFonts w:ascii="Times New Roman" w:hAnsi="Times New Roman" w:cs="Times New Roman"/>
        </w:rPr>
      </w:pPr>
      <w:r w:rsidRPr="006702D1">
        <w:rPr>
          <w:rFonts w:ascii="Times New Roman" w:hAnsi="Times New Roman" w:cs="Times New Roman"/>
        </w:rPr>
        <w:t xml:space="preserve">Lateral load path </w:t>
      </w:r>
    </w:p>
    <w:p w14:paraId="6BFA695B" w14:textId="3DFBA697" w:rsidR="009F4649" w:rsidRDefault="00CB51D6" w:rsidP="00C47E36">
      <w:pPr>
        <w:jc w:val="center"/>
      </w:pPr>
      <w:bookmarkStart w:id="29" w:name="_Toc180929094"/>
      <w:r w:rsidRPr="00CB51D6">
        <w:drawing>
          <wp:inline distT="0" distB="0" distL="0" distR="0" wp14:anchorId="7D05FD95" wp14:editId="237FD3DC">
            <wp:extent cx="3717062" cy="2333767"/>
            <wp:effectExtent l="0" t="0" r="0" b="0"/>
            <wp:docPr id="546551296" name="Picture 1" descr="A drawing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51296" name="Picture 1" descr="A drawing of a road&#10;&#10;Description automatically generated"/>
                    <pic:cNvPicPr/>
                  </pic:nvPicPr>
                  <pic:blipFill>
                    <a:blip r:embed="rId18"/>
                    <a:stretch>
                      <a:fillRect/>
                    </a:stretch>
                  </pic:blipFill>
                  <pic:spPr>
                    <a:xfrm>
                      <a:off x="0" y="0"/>
                      <a:ext cx="3740935" cy="2348755"/>
                    </a:xfrm>
                    <a:prstGeom prst="rect">
                      <a:avLst/>
                    </a:prstGeom>
                  </pic:spPr>
                </pic:pic>
              </a:graphicData>
            </a:graphic>
          </wp:inline>
        </w:drawing>
      </w:r>
    </w:p>
    <w:p w14:paraId="7E329D18" w14:textId="699ACC70" w:rsidR="00C07A5D" w:rsidRDefault="009F4649" w:rsidP="009F4649">
      <w:pPr>
        <w:pStyle w:val="Caption"/>
        <w:jc w:val="center"/>
        <w:rPr>
          <w:rFonts w:cs="Times New Roman"/>
        </w:rPr>
      </w:pPr>
      <w:r>
        <w:t xml:space="preserve">Figure </w:t>
      </w:r>
      <w:r w:rsidR="00AF5248">
        <w:fldChar w:fldCharType="begin"/>
      </w:r>
      <w:r w:rsidR="00AF5248">
        <w:instrText xml:space="preserve"> SEQ Figure \* ARABIC </w:instrText>
      </w:r>
      <w:r w:rsidR="00AF5248">
        <w:fldChar w:fldCharType="separate"/>
      </w:r>
      <w:r w:rsidR="009B5214">
        <w:rPr>
          <w:noProof/>
        </w:rPr>
        <w:t>6</w:t>
      </w:r>
      <w:r w:rsidR="00AF5248">
        <w:fldChar w:fldCharType="end"/>
      </w:r>
      <w:r>
        <w:t>: Lateral Load Path</w:t>
      </w:r>
    </w:p>
    <w:p w14:paraId="06F60A16" w14:textId="075ADEB5" w:rsidR="00464A0F" w:rsidRPr="006702D1" w:rsidRDefault="00464A0F" w:rsidP="00464A0F">
      <w:pPr>
        <w:pStyle w:val="Heading1"/>
        <w:rPr>
          <w:rFonts w:cs="Times New Roman"/>
        </w:rPr>
      </w:pPr>
      <w:bookmarkStart w:id="30" w:name="_Toc181171130"/>
      <w:r w:rsidRPr="006702D1">
        <w:rPr>
          <w:rFonts w:cs="Times New Roman"/>
        </w:rPr>
        <w:lastRenderedPageBreak/>
        <w:t>Floor and Beam Design</w:t>
      </w:r>
      <w:bookmarkEnd w:id="29"/>
      <w:bookmarkEnd w:id="30"/>
    </w:p>
    <w:p w14:paraId="040831F0" w14:textId="2D8D0DFD" w:rsidR="00135B8B" w:rsidRDefault="00464A0F" w:rsidP="0093482C">
      <w:pPr>
        <w:pStyle w:val="Heading2"/>
        <w:rPr>
          <w:rFonts w:cs="Times New Roman"/>
        </w:rPr>
      </w:pPr>
      <w:bookmarkStart w:id="31" w:name="_Toc180929095"/>
      <w:bookmarkStart w:id="32" w:name="_Toc181171131"/>
      <w:r w:rsidRPr="006702D1">
        <w:rPr>
          <w:rFonts w:cs="Times New Roman"/>
        </w:rPr>
        <w:t>First</w:t>
      </w:r>
      <w:r w:rsidR="006702D1" w:rsidRPr="006702D1">
        <w:rPr>
          <w:rFonts w:cs="Times New Roman"/>
        </w:rPr>
        <w:t>-</w:t>
      </w:r>
      <w:r w:rsidRPr="006702D1">
        <w:rPr>
          <w:rFonts w:cs="Times New Roman"/>
        </w:rPr>
        <w:t xml:space="preserve">floor slab </w:t>
      </w:r>
      <w:bookmarkEnd w:id="31"/>
      <w:r w:rsidRPr="006702D1">
        <w:rPr>
          <w:rFonts w:cs="Times New Roman"/>
        </w:rPr>
        <w:t>design</w:t>
      </w:r>
      <w:bookmarkEnd w:id="32"/>
      <w:r w:rsidRPr="006702D1">
        <w:rPr>
          <w:rFonts w:cs="Times New Roman"/>
        </w:rPr>
        <w:t xml:space="preserve"> </w:t>
      </w:r>
    </w:p>
    <w:tbl>
      <w:tblPr>
        <w:tblStyle w:val="TableGrid"/>
        <w:tblW w:w="5000" w:type="pct"/>
        <w:tblLook w:val="04A0" w:firstRow="1" w:lastRow="0" w:firstColumn="1" w:lastColumn="0" w:noHBand="0" w:noVBand="1"/>
      </w:tblPr>
      <w:tblGrid>
        <w:gridCol w:w="1948"/>
        <w:gridCol w:w="2043"/>
        <w:gridCol w:w="2229"/>
        <w:gridCol w:w="2796"/>
      </w:tblGrid>
      <w:tr w:rsidR="00F81AD2" w14:paraId="6C020102" w14:textId="77777777" w:rsidTr="00185295">
        <w:trPr>
          <w:trHeight w:val="267"/>
        </w:trPr>
        <w:tc>
          <w:tcPr>
            <w:tcW w:w="1080" w:type="pct"/>
            <w:vMerge w:val="restart"/>
            <w:shd w:val="clear" w:color="auto" w:fill="AEAAAA" w:themeFill="background2" w:themeFillShade="BF"/>
          </w:tcPr>
          <w:p w14:paraId="7EE2F737" w14:textId="77777777" w:rsidR="00A76F36" w:rsidRDefault="00A76F36">
            <w:pPr>
              <w:rPr>
                <w:rFonts w:ascii="Times New Roman" w:hAnsi="Times New Roman" w:cs="Times New Roman"/>
              </w:rPr>
            </w:pPr>
            <w:r>
              <w:rPr>
                <w:rFonts w:ascii="Times New Roman" w:hAnsi="Times New Roman" w:cs="Times New Roman"/>
              </w:rPr>
              <w:t>CEGE0021</w:t>
            </w:r>
          </w:p>
          <w:p w14:paraId="6432E39A" w14:textId="77777777" w:rsidR="00A76F36" w:rsidRDefault="00A76F36">
            <w:pPr>
              <w:rPr>
                <w:rFonts w:ascii="Times New Roman" w:hAnsi="Times New Roman" w:cs="Times New Roman"/>
              </w:rPr>
            </w:pPr>
            <w:r>
              <w:rPr>
                <w:rFonts w:ascii="Times New Roman" w:hAnsi="Times New Roman" w:cs="Times New Roman"/>
              </w:rPr>
              <w:t xml:space="preserve">Grp </w:t>
            </w:r>
          </w:p>
        </w:tc>
        <w:tc>
          <w:tcPr>
            <w:tcW w:w="2369" w:type="pct"/>
            <w:gridSpan w:val="2"/>
            <w:vMerge w:val="restart"/>
          </w:tcPr>
          <w:p w14:paraId="20B6265D" w14:textId="77777777" w:rsidR="00C640D5" w:rsidRDefault="00C640D5">
            <w:pPr>
              <w:rPr>
                <w:rFonts w:ascii="Times New Roman" w:hAnsi="Times New Roman" w:cs="Times New Roman"/>
              </w:rPr>
            </w:pPr>
            <w:r>
              <w:rPr>
                <w:rFonts w:ascii="Times New Roman" w:hAnsi="Times New Roman" w:cs="Times New Roman"/>
              </w:rPr>
              <w:t xml:space="preserve">Project </w:t>
            </w:r>
          </w:p>
          <w:p w14:paraId="0F527712" w14:textId="06EA80ED" w:rsidR="00A76F36" w:rsidRDefault="00C640D5">
            <w:pPr>
              <w:jc w:val="center"/>
              <w:rPr>
                <w:rFonts w:ascii="Times New Roman" w:hAnsi="Times New Roman" w:cs="Times New Roman"/>
              </w:rPr>
            </w:pPr>
            <w:r>
              <w:rPr>
                <w:rFonts w:ascii="Times New Roman" w:hAnsi="Times New Roman" w:cs="Times New Roman"/>
              </w:rPr>
              <w:t xml:space="preserve">School Design Project </w:t>
            </w:r>
          </w:p>
        </w:tc>
        <w:tc>
          <w:tcPr>
            <w:tcW w:w="1551" w:type="pct"/>
          </w:tcPr>
          <w:p w14:paraId="69AEA522" w14:textId="037E485E" w:rsidR="00A76F36" w:rsidRDefault="00A76F36">
            <w:pPr>
              <w:rPr>
                <w:rFonts w:ascii="Times New Roman" w:hAnsi="Times New Roman" w:cs="Times New Roman"/>
              </w:rPr>
            </w:pPr>
            <w:r>
              <w:rPr>
                <w:rFonts w:ascii="Times New Roman" w:hAnsi="Times New Roman" w:cs="Times New Roman"/>
              </w:rPr>
              <w:t xml:space="preserve">Job </w:t>
            </w:r>
            <w:proofErr w:type="gramStart"/>
            <w:r>
              <w:rPr>
                <w:rFonts w:ascii="Times New Roman" w:hAnsi="Times New Roman" w:cs="Times New Roman"/>
              </w:rPr>
              <w:t>ref</w:t>
            </w:r>
            <w:r w:rsidR="00C640D5">
              <w:rPr>
                <w:rFonts w:ascii="Times New Roman" w:hAnsi="Times New Roman" w:cs="Times New Roman"/>
              </w:rPr>
              <w:t>:---</w:t>
            </w:r>
            <w:proofErr w:type="gramEnd"/>
          </w:p>
        </w:tc>
      </w:tr>
      <w:tr w:rsidR="00F81AD2" w14:paraId="74F6558F" w14:textId="77777777" w:rsidTr="00185295">
        <w:trPr>
          <w:trHeight w:val="264"/>
        </w:trPr>
        <w:tc>
          <w:tcPr>
            <w:tcW w:w="1080" w:type="pct"/>
            <w:vMerge/>
            <w:shd w:val="clear" w:color="auto" w:fill="AEAAAA" w:themeFill="background2" w:themeFillShade="BF"/>
          </w:tcPr>
          <w:p w14:paraId="23EDAD01" w14:textId="77777777" w:rsidR="00A76F36" w:rsidRDefault="00A76F36">
            <w:pPr>
              <w:rPr>
                <w:rFonts w:ascii="Times New Roman" w:hAnsi="Times New Roman" w:cs="Times New Roman"/>
              </w:rPr>
            </w:pPr>
          </w:p>
        </w:tc>
        <w:tc>
          <w:tcPr>
            <w:tcW w:w="2369" w:type="pct"/>
            <w:gridSpan w:val="2"/>
            <w:vMerge/>
          </w:tcPr>
          <w:p w14:paraId="7012BBD4" w14:textId="20EB8473" w:rsidR="00A76F36" w:rsidRDefault="00A76F36">
            <w:pPr>
              <w:jc w:val="center"/>
              <w:rPr>
                <w:rFonts w:ascii="Times New Roman" w:hAnsi="Times New Roman" w:cs="Times New Roman"/>
              </w:rPr>
            </w:pPr>
          </w:p>
        </w:tc>
        <w:tc>
          <w:tcPr>
            <w:tcW w:w="1551" w:type="pct"/>
            <w:vMerge w:val="restart"/>
          </w:tcPr>
          <w:p w14:paraId="19BCA443" w14:textId="5852625D" w:rsidR="00A76F36" w:rsidRDefault="00A76F36">
            <w:pPr>
              <w:rPr>
                <w:rFonts w:ascii="Times New Roman" w:hAnsi="Times New Roman" w:cs="Times New Roman"/>
              </w:rPr>
            </w:pPr>
            <w:r>
              <w:rPr>
                <w:rFonts w:ascii="Times New Roman" w:hAnsi="Times New Roman" w:cs="Times New Roman"/>
              </w:rPr>
              <w:t xml:space="preserve">Sheet No/ </w:t>
            </w:r>
            <w:r w:rsidR="00C640D5">
              <w:rPr>
                <w:rFonts w:ascii="Times New Roman" w:hAnsi="Times New Roman" w:cs="Times New Roman"/>
              </w:rPr>
              <w:t>1</w:t>
            </w:r>
          </w:p>
        </w:tc>
      </w:tr>
      <w:tr w:rsidR="00F81AD2" w14:paraId="5A8240E3" w14:textId="77777777" w:rsidTr="00185295">
        <w:trPr>
          <w:trHeight w:val="150"/>
        </w:trPr>
        <w:tc>
          <w:tcPr>
            <w:tcW w:w="1080" w:type="pct"/>
            <w:vMerge/>
            <w:shd w:val="clear" w:color="auto" w:fill="AEAAAA" w:themeFill="background2" w:themeFillShade="BF"/>
          </w:tcPr>
          <w:p w14:paraId="293D4A22" w14:textId="77777777" w:rsidR="00A76F36" w:rsidRDefault="00A76F36">
            <w:pPr>
              <w:rPr>
                <w:rFonts w:ascii="Times New Roman" w:hAnsi="Times New Roman" w:cs="Times New Roman"/>
              </w:rPr>
            </w:pPr>
          </w:p>
        </w:tc>
        <w:tc>
          <w:tcPr>
            <w:tcW w:w="2369" w:type="pct"/>
            <w:gridSpan w:val="2"/>
          </w:tcPr>
          <w:p w14:paraId="2F51C582" w14:textId="0632722A" w:rsidR="00A76F36" w:rsidRDefault="00A76F36">
            <w:pPr>
              <w:rPr>
                <w:rFonts w:ascii="Times New Roman" w:hAnsi="Times New Roman" w:cs="Times New Roman"/>
              </w:rPr>
            </w:pPr>
            <w:r>
              <w:rPr>
                <w:rFonts w:ascii="Times New Roman" w:hAnsi="Times New Roman" w:cs="Times New Roman"/>
              </w:rPr>
              <w:t>Section:</w:t>
            </w:r>
            <w:r w:rsidR="00A9016D">
              <w:rPr>
                <w:rFonts w:ascii="Times New Roman" w:hAnsi="Times New Roman" w:cs="Times New Roman"/>
              </w:rPr>
              <w:t xml:space="preserve"> Firs</w:t>
            </w:r>
            <w:r w:rsidR="006B73C3">
              <w:rPr>
                <w:rFonts w:ascii="Times New Roman" w:hAnsi="Times New Roman" w:cs="Times New Roman"/>
              </w:rPr>
              <w:t>t-fl</w:t>
            </w:r>
            <w:r w:rsidR="008D2ECC">
              <w:rPr>
                <w:rFonts w:ascii="Times New Roman" w:hAnsi="Times New Roman" w:cs="Times New Roman"/>
              </w:rPr>
              <w:t xml:space="preserve">oor slab </w:t>
            </w:r>
            <w:r w:rsidR="00C640D5">
              <w:rPr>
                <w:rFonts w:ascii="Times New Roman" w:hAnsi="Times New Roman" w:cs="Times New Roman"/>
              </w:rPr>
              <w:t xml:space="preserve">design </w:t>
            </w:r>
          </w:p>
          <w:p w14:paraId="6F12C6D1" w14:textId="77777777" w:rsidR="00A76F36" w:rsidRDefault="00A76F36">
            <w:pPr>
              <w:jc w:val="center"/>
              <w:rPr>
                <w:rFonts w:ascii="Times New Roman" w:hAnsi="Times New Roman" w:cs="Times New Roman"/>
              </w:rPr>
            </w:pPr>
          </w:p>
        </w:tc>
        <w:tc>
          <w:tcPr>
            <w:tcW w:w="1551" w:type="pct"/>
            <w:vMerge/>
          </w:tcPr>
          <w:p w14:paraId="3E6241C7" w14:textId="77777777" w:rsidR="00A76F36" w:rsidRDefault="00A76F36">
            <w:pPr>
              <w:rPr>
                <w:rFonts w:ascii="Times New Roman" w:hAnsi="Times New Roman" w:cs="Times New Roman"/>
              </w:rPr>
            </w:pPr>
          </w:p>
        </w:tc>
      </w:tr>
      <w:tr w:rsidR="00185295" w14:paraId="11B73B94" w14:textId="77777777" w:rsidTr="00185295">
        <w:trPr>
          <w:trHeight w:val="539"/>
        </w:trPr>
        <w:tc>
          <w:tcPr>
            <w:tcW w:w="1080" w:type="pct"/>
            <w:vMerge/>
            <w:shd w:val="clear" w:color="auto" w:fill="AEAAAA" w:themeFill="background2" w:themeFillShade="BF"/>
          </w:tcPr>
          <w:p w14:paraId="52003D40" w14:textId="77777777" w:rsidR="00A76F36" w:rsidRDefault="00A76F36">
            <w:pPr>
              <w:rPr>
                <w:rFonts w:ascii="Times New Roman" w:hAnsi="Times New Roman" w:cs="Times New Roman"/>
              </w:rPr>
            </w:pPr>
          </w:p>
        </w:tc>
        <w:tc>
          <w:tcPr>
            <w:tcW w:w="1133" w:type="pct"/>
          </w:tcPr>
          <w:p w14:paraId="6E3A9298" w14:textId="77777777" w:rsidR="00A76F36" w:rsidRDefault="00A76F36">
            <w:pPr>
              <w:rPr>
                <w:rFonts w:ascii="Times New Roman" w:hAnsi="Times New Roman" w:cs="Times New Roman"/>
              </w:rPr>
            </w:pPr>
            <w:r>
              <w:rPr>
                <w:rFonts w:ascii="Times New Roman" w:hAnsi="Times New Roman" w:cs="Times New Roman"/>
              </w:rPr>
              <w:t>Calc By.</w:t>
            </w:r>
          </w:p>
          <w:p w14:paraId="5816C2F5" w14:textId="77777777" w:rsidR="00A76F36" w:rsidRDefault="00A76F36">
            <w:pPr>
              <w:rPr>
                <w:rFonts w:ascii="Times New Roman" w:hAnsi="Times New Roman" w:cs="Times New Roman"/>
              </w:rPr>
            </w:pPr>
            <w:r>
              <w:rPr>
                <w:rFonts w:ascii="Times New Roman" w:hAnsi="Times New Roman" w:cs="Times New Roman"/>
              </w:rPr>
              <w:t>Group 3.</w:t>
            </w:r>
          </w:p>
        </w:tc>
        <w:tc>
          <w:tcPr>
            <w:tcW w:w="1236" w:type="pct"/>
          </w:tcPr>
          <w:p w14:paraId="7C4226DD" w14:textId="76867DDE" w:rsidR="00A76F36" w:rsidRDefault="00A76F36">
            <w:pPr>
              <w:rPr>
                <w:rFonts w:ascii="Times New Roman" w:hAnsi="Times New Roman" w:cs="Times New Roman"/>
              </w:rPr>
            </w:pPr>
            <w:r>
              <w:rPr>
                <w:rFonts w:ascii="Times New Roman" w:hAnsi="Times New Roman" w:cs="Times New Roman"/>
              </w:rPr>
              <w:t xml:space="preserve">Checked by: </w:t>
            </w:r>
            <w:r w:rsidR="00C640D5">
              <w:rPr>
                <w:rFonts w:ascii="Times New Roman" w:hAnsi="Times New Roman" w:cs="Times New Roman"/>
              </w:rPr>
              <w:t>---</w:t>
            </w:r>
          </w:p>
        </w:tc>
        <w:tc>
          <w:tcPr>
            <w:tcW w:w="1551" w:type="pct"/>
          </w:tcPr>
          <w:p w14:paraId="10D9E1C7" w14:textId="6B483996" w:rsidR="00A76F36" w:rsidRDefault="00A76F36">
            <w:pPr>
              <w:rPr>
                <w:rFonts w:ascii="Times New Roman" w:hAnsi="Times New Roman" w:cs="Times New Roman"/>
              </w:rPr>
            </w:pPr>
            <w:r>
              <w:rPr>
                <w:rFonts w:ascii="Times New Roman" w:hAnsi="Times New Roman" w:cs="Times New Roman"/>
              </w:rPr>
              <w:t>Date:</w:t>
            </w:r>
            <w:r w:rsidR="00C640D5">
              <w:rPr>
                <w:rFonts w:ascii="Times New Roman" w:hAnsi="Times New Roman" w:cs="Times New Roman"/>
              </w:rPr>
              <w:t>29/</w:t>
            </w:r>
            <w:r w:rsidR="007542CF">
              <w:rPr>
                <w:rFonts w:ascii="Times New Roman" w:hAnsi="Times New Roman" w:cs="Times New Roman"/>
              </w:rPr>
              <w:t>1</w:t>
            </w:r>
            <w:r w:rsidR="00C640D5">
              <w:rPr>
                <w:rFonts w:ascii="Times New Roman" w:hAnsi="Times New Roman" w:cs="Times New Roman"/>
              </w:rPr>
              <w:t>0/2024</w:t>
            </w:r>
          </w:p>
        </w:tc>
      </w:tr>
      <w:tr w:rsidR="00F81AD2" w14:paraId="4FA763CA" w14:textId="77777777" w:rsidTr="00185295">
        <w:trPr>
          <w:trHeight w:val="539"/>
        </w:trPr>
        <w:tc>
          <w:tcPr>
            <w:tcW w:w="5000" w:type="pct"/>
            <w:gridSpan w:val="4"/>
            <w:shd w:val="clear" w:color="auto" w:fill="auto"/>
          </w:tcPr>
          <w:p w14:paraId="7C72800D" w14:textId="7C927087" w:rsidR="00F81AD2" w:rsidRDefault="00F81AD2">
            <w:pPr>
              <w:rPr>
                <w:rFonts w:ascii="Times New Roman" w:hAnsi="Times New Roman" w:cs="Times New Roman"/>
              </w:rPr>
            </w:pPr>
            <w:r w:rsidRPr="00570913">
              <w:rPr>
                <w:rFonts w:cs="Times New Roman"/>
                <w:noProof/>
              </w:rPr>
              <w:drawing>
                <wp:inline distT="0" distB="0" distL="0" distR="0" wp14:anchorId="18F3D8AA" wp14:editId="47BD9F99">
                  <wp:extent cx="5615355" cy="6728347"/>
                  <wp:effectExtent l="0" t="0" r="4445" b="0"/>
                  <wp:docPr id="968992575" name="Picture 1" descr="A screenshot of a math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92575" name="Picture 1" descr="A screenshot of a math notebook&#10;&#10;Description automatically generated"/>
                          <pic:cNvPicPr/>
                        </pic:nvPicPr>
                        <pic:blipFill>
                          <a:blip r:embed="rId19"/>
                          <a:stretch>
                            <a:fillRect/>
                          </a:stretch>
                        </pic:blipFill>
                        <pic:spPr>
                          <a:xfrm>
                            <a:off x="0" y="0"/>
                            <a:ext cx="5619217" cy="6732974"/>
                          </a:xfrm>
                          <a:prstGeom prst="rect">
                            <a:avLst/>
                          </a:prstGeom>
                        </pic:spPr>
                      </pic:pic>
                    </a:graphicData>
                  </a:graphic>
                </wp:inline>
              </w:drawing>
            </w:r>
          </w:p>
        </w:tc>
      </w:tr>
    </w:tbl>
    <w:p w14:paraId="77AA0C44" w14:textId="77777777" w:rsidR="00185295" w:rsidRDefault="00185295">
      <w:r>
        <w:br w:type="page"/>
      </w:r>
    </w:p>
    <w:tbl>
      <w:tblPr>
        <w:tblStyle w:val="TableGrid"/>
        <w:tblW w:w="9744" w:type="dxa"/>
        <w:tblLayout w:type="fixed"/>
        <w:tblLook w:val="04A0" w:firstRow="1" w:lastRow="0" w:firstColumn="1" w:lastColumn="0" w:noHBand="0" w:noVBand="1"/>
      </w:tblPr>
      <w:tblGrid>
        <w:gridCol w:w="1383"/>
        <w:gridCol w:w="28"/>
        <w:gridCol w:w="691"/>
        <w:gridCol w:w="104"/>
        <w:gridCol w:w="16"/>
        <w:gridCol w:w="179"/>
        <w:gridCol w:w="1715"/>
        <w:gridCol w:w="80"/>
        <w:gridCol w:w="119"/>
        <w:gridCol w:w="79"/>
        <w:gridCol w:w="119"/>
        <w:gridCol w:w="13"/>
        <w:gridCol w:w="2039"/>
        <w:gridCol w:w="152"/>
        <w:gridCol w:w="99"/>
        <w:gridCol w:w="62"/>
        <w:gridCol w:w="73"/>
        <w:gridCol w:w="106"/>
        <w:gridCol w:w="2010"/>
        <w:gridCol w:w="142"/>
        <w:gridCol w:w="535"/>
      </w:tblGrid>
      <w:tr w:rsidR="00F81AD2" w14:paraId="700300B8" w14:textId="77777777" w:rsidTr="00185295">
        <w:trPr>
          <w:gridAfter w:val="1"/>
          <w:wAfter w:w="535" w:type="dxa"/>
        </w:trPr>
        <w:tc>
          <w:tcPr>
            <w:tcW w:w="2222" w:type="dxa"/>
            <w:gridSpan w:val="5"/>
            <w:vMerge w:val="restart"/>
            <w:shd w:val="clear" w:color="auto" w:fill="AEAAAA" w:themeFill="background2" w:themeFillShade="BF"/>
          </w:tcPr>
          <w:p w14:paraId="65DB73C5" w14:textId="77777777" w:rsidR="007542CF" w:rsidRDefault="007542CF">
            <w:pPr>
              <w:rPr>
                <w:rFonts w:ascii="Times New Roman" w:hAnsi="Times New Roman" w:cs="Times New Roman"/>
              </w:rPr>
            </w:pPr>
            <w:r>
              <w:rPr>
                <w:rFonts w:ascii="Times New Roman" w:hAnsi="Times New Roman" w:cs="Times New Roman"/>
              </w:rPr>
              <w:lastRenderedPageBreak/>
              <w:t>CEGE0021</w:t>
            </w:r>
          </w:p>
          <w:p w14:paraId="2EF53C5C" w14:textId="77777777" w:rsidR="007542CF" w:rsidRDefault="007542CF">
            <w:pPr>
              <w:rPr>
                <w:rFonts w:ascii="Times New Roman" w:hAnsi="Times New Roman" w:cs="Times New Roman"/>
              </w:rPr>
            </w:pPr>
            <w:r>
              <w:rPr>
                <w:rFonts w:ascii="Times New Roman" w:hAnsi="Times New Roman" w:cs="Times New Roman"/>
              </w:rPr>
              <w:t xml:space="preserve">Grp </w:t>
            </w:r>
          </w:p>
        </w:tc>
        <w:tc>
          <w:tcPr>
            <w:tcW w:w="4656" w:type="dxa"/>
            <w:gridSpan w:val="11"/>
            <w:vMerge w:val="restart"/>
          </w:tcPr>
          <w:p w14:paraId="11196F90" w14:textId="77777777" w:rsidR="007542CF" w:rsidRDefault="007542CF">
            <w:pPr>
              <w:rPr>
                <w:rFonts w:ascii="Times New Roman" w:hAnsi="Times New Roman" w:cs="Times New Roman"/>
              </w:rPr>
            </w:pPr>
            <w:r>
              <w:rPr>
                <w:rFonts w:ascii="Times New Roman" w:hAnsi="Times New Roman" w:cs="Times New Roman"/>
              </w:rPr>
              <w:t xml:space="preserve">Project </w:t>
            </w:r>
          </w:p>
          <w:p w14:paraId="17D9AE7F" w14:textId="77777777" w:rsidR="007542CF" w:rsidRDefault="007542CF">
            <w:pPr>
              <w:jc w:val="center"/>
              <w:rPr>
                <w:rFonts w:ascii="Times New Roman" w:hAnsi="Times New Roman" w:cs="Times New Roman"/>
              </w:rPr>
            </w:pPr>
            <w:r>
              <w:rPr>
                <w:rFonts w:ascii="Times New Roman" w:hAnsi="Times New Roman" w:cs="Times New Roman"/>
              </w:rPr>
              <w:t xml:space="preserve">School Design Project </w:t>
            </w:r>
          </w:p>
        </w:tc>
        <w:tc>
          <w:tcPr>
            <w:tcW w:w="2331" w:type="dxa"/>
            <w:gridSpan w:val="4"/>
          </w:tcPr>
          <w:p w14:paraId="1508070B" w14:textId="77777777" w:rsidR="007542CF" w:rsidRDefault="007542CF">
            <w:pPr>
              <w:rPr>
                <w:rFonts w:ascii="Times New Roman" w:hAnsi="Times New Roman" w:cs="Times New Roman"/>
              </w:rPr>
            </w:pPr>
            <w:r>
              <w:rPr>
                <w:rFonts w:ascii="Times New Roman" w:hAnsi="Times New Roman" w:cs="Times New Roman"/>
              </w:rPr>
              <w:t xml:space="preserve">Job </w:t>
            </w:r>
            <w:proofErr w:type="gramStart"/>
            <w:r>
              <w:rPr>
                <w:rFonts w:ascii="Times New Roman" w:hAnsi="Times New Roman" w:cs="Times New Roman"/>
              </w:rPr>
              <w:t>ref:---</w:t>
            </w:r>
            <w:proofErr w:type="gramEnd"/>
          </w:p>
        </w:tc>
      </w:tr>
      <w:tr w:rsidR="00F81AD2" w14:paraId="1161187D" w14:textId="77777777" w:rsidTr="00185295">
        <w:trPr>
          <w:gridAfter w:val="1"/>
          <w:wAfter w:w="535" w:type="dxa"/>
          <w:trHeight w:val="253"/>
        </w:trPr>
        <w:tc>
          <w:tcPr>
            <w:tcW w:w="2222" w:type="dxa"/>
            <w:gridSpan w:val="5"/>
            <w:vMerge/>
            <w:shd w:val="clear" w:color="auto" w:fill="AEAAAA" w:themeFill="background2" w:themeFillShade="BF"/>
          </w:tcPr>
          <w:p w14:paraId="3E3F76E0" w14:textId="77777777" w:rsidR="007542CF" w:rsidRDefault="007542CF">
            <w:pPr>
              <w:rPr>
                <w:rFonts w:ascii="Times New Roman" w:hAnsi="Times New Roman" w:cs="Times New Roman"/>
              </w:rPr>
            </w:pPr>
          </w:p>
        </w:tc>
        <w:tc>
          <w:tcPr>
            <w:tcW w:w="4656" w:type="dxa"/>
            <w:gridSpan w:val="11"/>
            <w:vMerge/>
          </w:tcPr>
          <w:p w14:paraId="23C035BC" w14:textId="77777777" w:rsidR="007542CF" w:rsidRDefault="007542CF">
            <w:pPr>
              <w:jc w:val="center"/>
              <w:rPr>
                <w:rFonts w:ascii="Times New Roman" w:hAnsi="Times New Roman" w:cs="Times New Roman"/>
              </w:rPr>
            </w:pPr>
          </w:p>
        </w:tc>
        <w:tc>
          <w:tcPr>
            <w:tcW w:w="2331" w:type="dxa"/>
            <w:gridSpan w:val="4"/>
            <w:vMerge w:val="restart"/>
          </w:tcPr>
          <w:p w14:paraId="1FDA3648" w14:textId="574FAF1C" w:rsidR="007542CF" w:rsidRDefault="007542CF">
            <w:pPr>
              <w:rPr>
                <w:rFonts w:ascii="Times New Roman" w:hAnsi="Times New Roman" w:cs="Times New Roman"/>
              </w:rPr>
            </w:pPr>
            <w:r>
              <w:rPr>
                <w:rFonts w:ascii="Times New Roman" w:hAnsi="Times New Roman" w:cs="Times New Roman"/>
              </w:rPr>
              <w:t>Sheet No/ 2</w:t>
            </w:r>
          </w:p>
        </w:tc>
      </w:tr>
      <w:tr w:rsidR="00F81AD2" w14:paraId="4DE287E9" w14:textId="77777777" w:rsidTr="00185295">
        <w:trPr>
          <w:gridAfter w:val="1"/>
          <w:wAfter w:w="535" w:type="dxa"/>
        </w:trPr>
        <w:tc>
          <w:tcPr>
            <w:tcW w:w="2222" w:type="dxa"/>
            <w:gridSpan w:val="5"/>
            <w:vMerge/>
            <w:shd w:val="clear" w:color="auto" w:fill="AEAAAA" w:themeFill="background2" w:themeFillShade="BF"/>
          </w:tcPr>
          <w:p w14:paraId="54F52CF4" w14:textId="77777777" w:rsidR="007542CF" w:rsidRDefault="007542CF">
            <w:pPr>
              <w:rPr>
                <w:rFonts w:ascii="Times New Roman" w:hAnsi="Times New Roman" w:cs="Times New Roman"/>
              </w:rPr>
            </w:pPr>
          </w:p>
        </w:tc>
        <w:tc>
          <w:tcPr>
            <w:tcW w:w="4656" w:type="dxa"/>
            <w:gridSpan w:val="11"/>
          </w:tcPr>
          <w:p w14:paraId="5CCA79A9" w14:textId="77777777" w:rsidR="007542CF" w:rsidRDefault="007542CF">
            <w:pPr>
              <w:rPr>
                <w:rFonts w:ascii="Times New Roman" w:hAnsi="Times New Roman" w:cs="Times New Roman"/>
              </w:rPr>
            </w:pPr>
            <w:r>
              <w:rPr>
                <w:rFonts w:ascii="Times New Roman" w:hAnsi="Times New Roman" w:cs="Times New Roman"/>
              </w:rPr>
              <w:t xml:space="preserve">Section: First-floor slab design </w:t>
            </w:r>
          </w:p>
          <w:p w14:paraId="5EAA2D3F" w14:textId="77777777" w:rsidR="007542CF" w:rsidRDefault="007542CF">
            <w:pPr>
              <w:jc w:val="center"/>
              <w:rPr>
                <w:rFonts w:ascii="Times New Roman" w:hAnsi="Times New Roman" w:cs="Times New Roman"/>
              </w:rPr>
            </w:pPr>
          </w:p>
        </w:tc>
        <w:tc>
          <w:tcPr>
            <w:tcW w:w="2331" w:type="dxa"/>
            <w:gridSpan w:val="4"/>
            <w:vMerge/>
          </w:tcPr>
          <w:p w14:paraId="4196B675" w14:textId="77777777" w:rsidR="007542CF" w:rsidRDefault="007542CF">
            <w:pPr>
              <w:rPr>
                <w:rFonts w:ascii="Times New Roman" w:hAnsi="Times New Roman" w:cs="Times New Roman"/>
              </w:rPr>
            </w:pPr>
          </w:p>
        </w:tc>
      </w:tr>
      <w:tr w:rsidR="00F81AD2" w14:paraId="2C20E084" w14:textId="77777777" w:rsidTr="00185295">
        <w:trPr>
          <w:gridAfter w:val="1"/>
          <w:wAfter w:w="535" w:type="dxa"/>
          <w:trHeight w:val="516"/>
        </w:trPr>
        <w:tc>
          <w:tcPr>
            <w:tcW w:w="2222" w:type="dxa"/>
            <w:gridSpan w:val="5"/>
            <w:vMerge/>
            <w:shd w:val="clear" w:color="auto" w:fill="AEAAAA" w:themeFill="background2" w:themeFillShade="BF"/>
          </w:tcPr>
          <w:p w14:paraId="0684D495" w14:textId="77777777" w:rsidR="007542CF" w:rsidRDefault="007542CF">
            <w:pPr>
              <w:rPr>
                <w:rFonts w:ascii="Times New Roman" w:hAnsi="Times New Roman" w:cs="Times New Roman"/>
              </w:rPr>
            </w:pPr>
          </w:p>
        </w:tc>
        <w:tc>
          <w:tcPr>
            <w:tcW w:w="2291" w:type="dxa"/>
            <w:gridSpan w:val="6"/>
          </w:tcPr>
          <w:p w14:paraId="30DC10ED" w14:textId="77777777" w:rsidR="007542CF" w:rsidRDefault="007542CF">
            <w:pPr>
              <w:rPr>
                <w:rFonts w:ascii="Times New Roman" w:hAnsi="Times New Roman" w:cs="Times New Roman"/>
              </w:rPr>
            </w:pPr>
            <w:r>
              <w:rPr>
                <w:rFonts w:ascii="Times New Roman" w:hAnsi="Times New Roman" w:cs="Times New Roman"/>
              </w:rPr>
              <w:t>Calc By.</w:t>
            </w:r>
          </w:p>
          <w:p w14:paraId="058221CD" w14:textId="77777777" w:rsidR="007542CF" w:rsidRDefault="007542CF">
            <w:pPr>
              <w:rPr>
                <w:rFonts w:ascii="Times New Roman" w:hAnsi="Times New Roman" w:cs="Times New Roman"/>
              </w:rPr>
            </w:pPr>
            <w:r>
              <w:rPr>
                <w:rFonts w:ascii="Times New Roman" w:hAnsi="Times New Roman" w:cs="Times New Roman"/>
              </w:rPr>
              <w:t>Group 3.</w:t>
            </w:r>
          </w:p>
        </w:tc>
        <w:tc>
          <w:tcPr>
            <w:tcW w:w="2365" w:type="dxa"/>
            <w:gridSpan w:val="5"/>
          </w:tcPr>
          <w:p w14:paraId="6C5776CF" w14:textId="77777777" w:rsidR="007542CF" w:rsidRDefault="007542CF">
            <w:pPr>
              <w:rPr>
                <w:rFonts w:ascii="Times New Roman" w:hAnsi="Times New Roman" w:cs="Times New Roman"/>
              </w:rPr>
            </w:pPr>
            <w:r>
              <w:rPr>
                <w:rFonts w:ascii="Times New Roman" w:hAnsi="Times New Roman" w:cs="Times New Roman"/>
              </w:rPr>
              <w:t>Checked by: ---</w:t>
            </w:r>
          </w:p>
        </w:tc>
        <w:tc>
          <w:tcPr>
            <w:tcW w:w="2331" w:type="dxa"/>
            <w:gridSpan w:val="4"/>
          </w:tcPr>
          <w:p w14:paraId="7275CC05" w14:textId="77777777" w:rsidR="007542CF" w:rsidRDefault="007542CF">
            <w:pPr>
              <w:rPr>
                <w:rFonts w:ascii="Times New Roman" w:hAnsi="Times New Roman" w:cs="Times New Roman"/>
              </w:rPr>
            </w:pPr>
            <w:r>
              <w:rPr>
                <w:rFonts w:ascii="Times New Roman" w:hAnsi="Times New Roman" w:cs="Times New Roman"/>
              </w:rPr>
              <w:t>Date:29/10/2024</w:t>
            </w:r>
          </w:p>
        </w:tc>
      </w:tr>
      <w:tr w:rsidR="00B820C3" w14:paraId="21C7C62F" w14:textId="77777777" w:rsidTr="00185295">
        <w:trPr>
          <w:gridAfter w:val="1"/>
          <w:wAfter w:w="535" w:type="dxa"/>
          <w:trHeight w:val="516"/>
        </w:trPr>
        <w:tc>
          <w:tcPr>
            <w:tcW w:w="9209" w:type="dxa"/>
            <w:gridSpan w:val="20"/>
            <w:shd w:val="clear" w:color="auto" w:fill="auto"/>
          </w:tcPr>
          <w:p w14:paraId="1311827E" w14:textId="4CEF19B9" w:rsidR="00B820C3" w:rsidRDefault="00B820C3">
            <w:pPr>
              <w:rPr>
                <w:rFonts w:ascii="Times New Roman" w:hAnsi="Times New Roman" w:cs="Times New Roman"/>
              </w:rPr>
            </w:pPr>
            <w:r w:rsidRPr="00DA7A7F">
              <w:rPr>
                <w:noProof/>
              </w:rPr>
              <w:drawing>
                <wp:inline distT="0" distB="0" distL="0" distR="0" wp14:anchorId="0BBAB397" wp14:editId="14CBB8ED">
                  <wp:extent cx="5742122" cy="7840349"/>
                  <wp:effectExtent l="0" t="0" r="0" b="8255"/>
                  <wp:docPr id="896741021" name="Picture 89674102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1021" name="Picture 896741021" descr="A close-up of a paper&#10;&#10;Description automatically generated"/>
                          <pic:cNvPicPr/>
                        </pic:nvPicPr>
                        <pic:blipFill>
                          <a:blip r:embed="rId20"/>
                          <a:stretch>
                            <a:fillRect/>
                          </a:stretch>
                        </pic:blipFill>
                        <pic:spPr>
                          <a:xfrm>
                            <a:off x="0" y="0"/>
                            <a:ext cx="5747178" cy="7847253"/>
                          </a:xfrm>
                          <a:prstGeom prst="rect">
                            <a:avLst/>
                          </a:prstGeom>
                        </pic:spPr>
                      </pic:pic>
                    </a:graphicData>
                  </a:graphic>
                </wp:inline>
              </w:drawing>
            </w:r>
          </w:p>
        </w:tc>
      </w:tr>
      <w:tr w:rsidR="00F81AD2" w14:paraId="78FC17AC" w14:textId="77777777" w:rsidTr="00185295">
        <w:trPr>
          <w:gridAfter w:val="1"/>
          <w:wAfter w:w="535" w:type="dxa"/>
        </w:trPr>
        <w:tc>
          <w:tcPr>
            <w:tcW w:w="2401" w:type="dxa"/>
            <w:gridSpan w:val="6"/>
            <w:vMerge w:val="restart"/>
            <w:shd w:val="clear" w:color="auto" w:fill="AEAAAA" w:themeFill="background2" w:themeFillShade="BF"/>
          </w:tcPr>
          <w:p w14:paraId="4BB82B56" w14:textId="77777777" w:rsidR="007542CF" w:rsidRDefault="007542CF">
            <w:pPr>
              <w:rPr>
                <w:rFonts w:ascii="Times New Roman" w:hAnsi="Times New Roman" w:cs="Times New Roman"/>
              </w:rPr>
            </w:pPr>
            <w:r>
              <w:rPr>
                <w:rFonts w:ascii="Times New Roman" w:hAnsi="Times New Roman" w:cs="Times New Roman"/>
              </w:rPr>
              <w:lastRenderedPageBreak/>
              <w:t>CEGE0021</w:t>
            </w:r>
          </w:p>
          <w:p w14:paraId="73635B41" w14:textId="77777777" w:rsidR="007542CF" w:rsidRDefault="007542CF">
            <w:pPr>
              <w:rPr>
                <w:rFonts w:ascii="Times New Roman" w:hAnsi="Times New Roman" w:cs="Times New Roman"/>
              </w:rPr>
            </w:pPr>
            <w:r>
              <w:rPr>
                <w:rFonts w:ascii="Times New Roman" w:hAnsi="Times New Roman" w:cs="Times New Roman"/>
              </w:rPr>
              <w:t xml:space="preserve">Grp </w:t>
            </w:r>
          </w:p>
        </w:tc>
        <w:tc>
          <w:tcPr>
            <w:tcW w:w="4164" w:type="dxa"/>
            <w:gridSpan w:val="7"/>
            <w:vMerge w:val="restart"/>
          </w:tcPr>
          <w:p w14:paraId="45B0C4B9" w14:textId="77777777" w:rsidR="007542CF" w:rsidRDefault="007542CF">
            <w:pPr>
              <w:rPr>
                <w:rFonts w:ascii="Times New Roman" w:hAnsi="Times New Roman" w:cs="Times New Roman"/>
              </w:rPr>
            </w:pPr>
            <w:r>
              <w:rPr>
                <w:rFonts w:ascii="Times New Roman" w:hAnsi="Times New Roman" w:cs="Times New Roman"/>
              </w:rPr>
              <w:t xml:space="preserve">Project </w:t>
            </w:r>
          </w:p>
          <w:p w14:paraId="2977CDA4" w14:textId="77777777" w:rsidR="007542CF" w:rsidRDefault="007542CF">
            <w:pPr>
              <w:jc w:val="center"/>
              <w:rPr>
                <w:rFonts w:ascii="Times New Roman" w:hAnsi="Times New Roman" w:cs="Times New Roman"/>
              </w:rPr>
            </w:pPr>
            <w:r>
              <w:rPr>
                <w:rFonts w:ascii="Times New Roman" w:hAnsi="Times New Roman" w:cs="Times New Roman"/>
              </w:rPr>
              <w:t xml:space="preserve">School Design Project </w:t>
            </w:r>
          </w:p>
        </w:tc>
        <w:tc>
          <w:tcPr>
            <w:tcW w:w="2644" w:type="dxa"/>
            <w:gridSpan w:val="7"/>
          </w:tcPr>
          <w:p w14:paraId="7418DDA6" w14:textId="77777777" w:rsidR="007542CF" w:rsidRDefault="007542CF">
            <w:pPr>
              <w:rPr>
                <w:rFonts w:ascii="Times New Roman" w:hAnsi="Times New Roman" w:cs="Times New Roman"/>
              </w:rPr>
            </w:pPr>
            <w:r>
              <w:rPr>
                <w:rFonts w:ascii="Times New Roman" w:hAnsi="Times New Roman" w:cs="Times New Roman"/>
              </w:rPr>
              <w:t xml:space="preserve">Job </w:t>
            </w:r>
            <w:proofErr w:type="gramStart"/>
            <w:r>
              <w:rPr>
                <w:rFonts w:ascii="Times New Roman" w:hAnsi="Times New Roman" w:cs="Times New Roman"/>
              </w:rPr>
              <w:t>ref:---</w:t>
            </w:r>
            <w:proofErr w:type="gramEnd"/>
          </w:p>
        </w:tc>
      </w:tr>
      <w:tr w:rsidR="00F81AD2" w14:paraId="4432E00C" w14:textId="77777777" w:rsidTr="00185295">
        <w:trPr>
          <w:gridAfter w:val="1"/>
          <w:wAfter w:w="535" w:type="dxa"/>
          <w:trHeight w:val="253"/>
        </w:trPr>
        <w:tc>
          <w:tcPr>
            <w:tcW w:w="2401" w:type="dxa"/>
            <w:gridSpan w:val="6"/>
            <w:vMerge/>
            <w:shd w:val="clear" w:color="auto" w:fill="AEAAAA" w:themeFill="background2" w:themeFillShade="BF"/>
          </w:tcPr>
          <w:p w14:paraId="7A2510C0" w14:textId="77777777" w:rsidR="007542CF" w:rsidRDefault="007542CF">
            <w:pPr>
              <w:rPr>
                <w:rFonts w:ascii="Times New Roman" w:hAnsi="Times New Roman" w:cs="Times New Roman"/>
              </w:rPr>
            </w:pPr>
          </w:p>
        </w:tc>
        <w:tc>
          <w:tcPr>
            <w:tcW w:w="4164" w:type="dxa"/>
            <w:gridSpan w:val="7"/>
            <w:vMerge/>
          </w:tcPr>
          <w:p w14:paraId="7B008BE9" w14:textId="77777777" w:rsidR="007542CF" w:rsidRDefault="007542CF">
            <w:pPr>
              <w:jc w:val="center"/>
              <w:rPr>
                <w:rFonts w:ascii="Times New Roman" w:hAnsi="Times New Roman" w:cs="Times New Roman"/>
              </w:rPr>
            </w:pPr>
          </w:p>
        </w:tc>
        <w:tc>
          <w:tcPr>
            <w:tcW w:w="2644" w:type="dxa"/>
            <w:gridSpan w:val="7"/>
            <w:vMerge w:val="restart"/>
          </w:tcPr>
          <w:p w14:paraId="5F0454B7" w14:textId="1DD31613" w:rsidR="007542CF" w:rsidRDefault="007542CF">
            <w:pPr>
              <w:rPr>
                <w:rFonts w:ascii="Times New Roman" w:hAnsi="Times New Roman" w:cs="Times New Roman"/>
              </w:rPr>
            </w:pPr>
            <w:r>
              <w:rPr>
                <w:rFonts w:ascii="Times New Roman" w:hAnsi="Times New Roman" w:cs="Times New Roman"/>
              </w:rPr>
              <w:t>Sheet No/ 3</w:t>
            </w:r>
          </w:p>
        </w:tc>
      </w:tr>
      <w:tr w:rsidR="00F81AD2" w14:paraId="14CFAFAE" w14:textId="77777777" w:rsidTr="00185295">
        <w:trPr>
          <w:gridAfter w:val="1"/>
          <w:wAfter w:w="535" w:type="dxa"/>
        </w:trPr>
        <w:tc>
          <w:tcPr>
            <w:tcW w:w="2401" w:type="dxa"/>
            <w:gridSpan w:val="6"/>
            <w:vMerge/>
            <w:shd w:val="clear" w:color="auto" w:fill="AEAAAA" w:themeFill="background2" w:themeFillShade="BF"/>
          </w:tcPr>
          <w:p w14:paraId="6ECA17F4" w14:textId="77777777" w:rsidR="007542CF" w:rsidRDefault="007542CF">
            <w:pPr>
              <w:rPr>
                <w:rFonts w:ascii="Times New Roman" w:hAnsi="Times New Roman" w:cs="Times New Roman"/>
              </w:rPr>
            </w:pPr>
          </w:p>
        </w:tc>
        <w:tc>
          <w:tcPr>
            <w:tcW w:w="4164" w:type="dxa"/>
            <w:gridSpan w:val="7"/>
          </w:tcPr>
          <w:p w14:paraId="5A05E58C" w14:textId="77777777" w:rsidR="007542CF" w:rsidRDefault="007542CF">
            <w:pPr>
              <w:rPr>
                <w:rFonts w:ascii="Times New Roman" w:hAnsi="Times New Roman" w:cs="Times New Roman"/>
              </w:rPr>
            </w:pPr>
            <w:r>
              <w:rPr>
                <w:rFonts w:ascii="Times New Roman" w:hAnsi="Times New Roman" w:cs="Times New Roman"/>
              </w:rPr>
              <w:t xml:space="preserve">Section: First-floor slab design </w:t>
            </w:r>
          </w:p>
          <w:p w14:paraId="2F441A15" w14:textId="77777777" w:rsidR="007542CF" w:rsidRDefault="007542CF">
            <w:pPr>
              <w:jc w:val="center"/>
              <w:rPr>
                <w:rFonts w:ascii="Times New Roman" w:hAnsi="Times New Roman" w:cs="Times New Roman"/>
              </w:rPr>
            </w:pPr>
          </w:p>
        </w:tc>
        <w:tc>
          <w:tcPr>
            <w:tcW w:w="2644" w:type="dxa"/>
            <w:gridSpan w:val="7"/>
            <w:vMerge/>
          </w:tcPr>
          <w:p w14:paraId="62A95285" w14:textId="77777777" w:rsidR="007542CF" w:rsidRDefault="007542CF">
            <w:pPr>
              <w:rPr>
                <w:rFonts w:ascii="Times New Roman" w:hAnsi="Times New Roman" w:cs="Times New Roman"/>
              </w:rPr>
            </w:pPr>
          </w:p>
        </w:tc>
      </w:tr>
      <w:tr w:rsidR="00185295" w14:paraId="0923451B" w14:textId="77777777" w:rsidTr="00185295">
        <w:trPr>
          <w:gridAfter w:val="1"/>
          <w:wAfter w:w="535" w:type="dxa"/>
          <w:trHeight w:val="516"/>
        </w:trPr>
        <w:tc>
          <w:tcPr>
            <w:tcW w:w="2401" w:type="dxa"/>
            <w:gridSpan w:val="6"/>
            <w:vMerge/>
            <w:shd w:val="clear" w:color="auto" w:fill="AEAAAA" w:themeFill="background2" w:themeFillShade="BF"/>
          </w:tcPr>
          <w:p w14:paraId="7E93673F" w14:textId="77777777" w:rsidR="007542CF" w:rsidRDefault="007542CF">
            <w:pPr>
              <w:rPr>
                <w:rFonts w:ascii="Times New Roman" w:hAnsi="Times New Roman" w:cs="Times New Roman"/>
              </w:rPr>
            </w:pPr>
          </w:p>
        </w:tc>
        <w:tc>
          <w:tcPr>
            <w:tcW w:w="1993" w:type="dxa"/>
            <w:gridSpan w:val="4"/>
          </w:tcPr>
          <w:p w14:paraId="77ECCF33" w14:textId="77777777" w:rsidR="007542CF" w:rsidRDefault="007542CF">
            <w:pPr>
              <w:rPr>
                <w:rFonts w:ascii="Times New Roman" w:hAnsi="Times New Roman" w:cs="Times New Roman"/>
              </w:rPr>
            </w:pPr>
            <w:r>
              <w:rPr>
                <w:rFonts w:ascii="Times New Roman" w:hAnsi="Times New Roman" w:cs="Times New Roman"/>
              </w:rPr>
              <w:t>Calc By.</w:t>
            </w:r>
          </w:p>
          <w:p w14:paraId="52D5C658" w14:textId="77777777" w:rsidR="007542CF" w:rsidRDefault="007542CF">
            <w:pPr>
              <w:rPr>
                <w:rFonts w:ascii="Times New Roman" w:hAnsi="Times New Roman" w:cs="Times New Roman"/>
              </w:rPr>
            </w:pPr>
            <w:r>
              <w:rPr>
                <w:rFonts w:ascii="Times New Roman" w:hAnsi="Times New Roman" w:cs="Times New Roman"/>
              </w:rPr>
              <w:t>Group 3.</w:t>
            </w:r>
          </w:p>
        </w:tc>
        <w:tc>
          <w:tcPr>
            <w:tcW w:w="2171" w:type="dxa"/>
            <w:gridSpan w:val="3"/>
          </w:tcPr>
          <w:p w14:paraId="6E2710AE" w14:textId="77777777" w:rsidR="007542CF" w:rsidRDefault="007542CF">
            <w:pPr>
              <w:rPr>
                <w:rFonts w:ascii="Times New Roman" w:hAnsi="Times New Roman" w:cs="Times New Roman"/>
              </w:rPr>
            </w:pPr>
            <w:r>
              <w:rPr>
                <w:rFonts w:ascii="Times New Roman" w:hAnsi="Times New Roman" w:cs="Times New Roman"/>
              </w:rPr>
              <w:t>Checked by: ---</w:t>
            </w:r>
          </w:p>
        </w:tc>
        <w:tc>
          <w:tcPr>
            <w:tcW w:w="2644" w:type="dxa"/>
            <w:gridSpan w:val="7"/>
          </w:tcPr>
          <w:p w14:paraId="6BB7E6EF" w14:textId="77777777" w:rsidR="007542CF" w:rsidRDefault="007542CF">
            <w:pPr>
              <w:rPr>
                <w:rFonts w:ascii="Times New Roman" w:hAnsi="Times New Roman" w:cs="Times New Roman"/>
              </w:rPr>
            </w:pPr>
            <w:r>
              <w:rPr>
                <w:rFonts w:ascii="Times New Roman" w:hAnsi="Times New Roman" w:cs="Times New Roman"/>
              </w:rPr>
              <w:t>Date:29/10/2024</w:t>
            </w:r>
          </w:p>
        </w:tc>
      </w:tr>
      <w:tr w:rsidR="00F81AD2" w14:paraId="4BECF24C" w14:textId="77777777" w:rsidTr="00185295">
        <w:trPr>
          <w:gridAfter w:val="1"/>
          <w:wAfter w:w="535" w:type="dxa"/>
          <w:trHeight w:val="516"/>
        </w:trPr>
        <w:tc>
          <w:tcPr>
            <w:tcW w:w="9209" w:type="dxa"/>
            <w:gridSpan w:val="20"/>
            <w:shd w:val="clear" w:color="auto" w:fill="auto"/>
          </w:tcPr>
          <w:p w14:paraId="2ADBC3A2" w14:textId="28754EF8" w:rsidR="00F81AD2" w:rsidRDefault="00F81AD2">
            <w:pPr>
              <w:rPr>
                <w:rFonts w:ascii="Times New Roman" w:hAnsi="Times New Roman" w:cs="Times New Roman"/>
              </w:rPr>
            </w:pPr>
            <w:r w:rsidRPr="00AA746C">
              <w:rPr>
                <w:noProof/>
              </w:rPr>
              <w:drawing>
                <wp:inline distT="0" distB="0" distL="0" distR="0" wp14:anchorId="376335E5" wp14:editId="61833858">
                  <wp:extent cx="5892597" cy="7795647"/>
                  <wp:effectExtent l="0" t="0" r="0" b="0"/>
                  <wp:docPr id="17534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89700" name=""/>
                          <pic:cNvPicPr/>
                        </pic:nvPicPr>
                        <pic:blipFill>
                          <a:blip r:embed="rId21"/>
                          <a:stretch>
                            <a:fillRect/>
                          </a:stretch>
                        </pic:blipFill>
                        <pic:spPr>
                          <a:xfrm>
                            <a:off x="0" y="0"/>
                            <a:ext cx="5903488" cy="7810055"/>
                          </a:xfrm>
                          <a:prstGeom prst="rect">
                            <a:avLst/>
                          </a:prstGeom>
                        </pic:spPr>
                      </pic:pic>
                    </a:graphicData>
                  </a:graphic>
                </wp:inline>
              </w:drawing>
            </w:r>
          </w:p>
        </w:tc>
      </w:tr>
      <w:tr w:rsidR="00F81AD2" w14:paraId="46288FDB" w14:textId="77777777" w:rsidTr="00185295">
        <w:trPr>
          <w:trHeight w:val="266"/>
        </w:trPr>
        <w:tc>
          <w:tcPr>
            <w:tcW w:w="2206" w:type="dxa"/>
            <w:gridSpan w:val="4"/>
            <w:vMerge w:val="restart"/>
            <w:shd w:val="clear" w:color="auto" w:fill="AEAAAA" w:themeFill="background2" w:themeFillShade="BF"/>
          </w:tcPr>
          <w:p w14:paraId="338A3ECD" w14:textId="77777777" w:rsidR="007542CF" w:rsidRDefault="007542CF">
            <w:pPr>
              <w:rPr>
                <w:rFonts w:ascii="Times New Roman" w:hAnsi="Times New Roman" w:cs="Times New Roman"/>
              </w:rPr>
            </w:pPr>
            <w:r>
              <w:rPr>
                <w:rFonts w:ascii="Times New Roman" w:hAnsi="Times New Roman" w:cs="Times New Roman"/>
              </w:rPr>
              <w:lastRenderedPageBreak/>
              <w:t>CEGE0021</w:t>
            </w:r>
          </w:p>
          <w:p w14:paraId="59980461" w14:textId="77777777" w:rsidR="007542CF" w:rsidRDefault="007542CF">
            <w:pPr>
              <w:rPr>
                <w:rFonts w:ascii="Times New Roman" w:hAnsi="Times New Roman" w:cs="Times New Roman"/>
              </w:rPr>
            </w:pPr>
            <w:r>
              <w:rPr>
                <w:rFonts w:ascii="Times New Roman" w:hAnsi="Times New Roman" w:cs="Times New Roman"/>
              </w:rPr>
              <w:t xml:space="preserve">Grp </w:t>
            </w:r>
          </w:p>
        </w:tc>
        <w:tc>
          <w:tcPr>
            <w:tcW w:w="4851" w:type="dxa"/>
            <w:gridSpan w:val="14"/>
            <w:vMerge w:val="restart"/>
          </w:tcPr>
          <w:p w14:paraId="37ECE923" w14:textId="77777777" w:rsidR="007542CF" w:rsidRDefault="007542CF">
            <w:pPr>
              <w:rPr>
                <w:rFonts w:ascii="Times New Roman" w:hAnsi="Times New Roman" w:cs="Times New Roman"/>
              </w:rPr>
            </w:pPr>
            <w:r>
              <w:rPr>
                <w:rFonts w:ascii="Times New Roman" w:hAnsi="Times New Roman" w:cs="Times New Roman"/>
              </w:rPr>
              <w:t xml:space="preserve">Project </w:t>
            </w:r>
          </w:p>
          <w:p w14:paraId="16B8ACC6" w14:textId="77777777" w:rsidR="007542CF" w:rsidRDefault="007542CF">
            <w:pPr>
              <w:jc w:val="center"/>
              <w:rPr>
                <w:rFonts w:ascii="Times New Roman" w:hAnsi="Times New Roman" w:cs="Times New Roman"/>
              </w:rPr>
            </w:pPr>
            <w:r>
              <w:rPr>
                <w:rFonts w:ascii="Times New Roman" w:hAnsi="Times New Roman" w:cs="Times New Roman"/>
              </w:rPr>
              <w:t xml:space="preserve">School Design Project </w:t>
            </w:r>
          </w:p>
        </w:tc>
        <w:tc>
          <w:tcPr>
            <w:tcW w:w="2687" w:type="dxa"/>
            <w:gridSpan w:val="3"/>
          </w:tcPr>
          <w:p w14:paraId="45C8DF3A" w14:textId="77777777" w:rsidR="007542CF" w:rsidRDefault="007542CF">
            <w:pPr>
              <w:rPr>
                <w:rFonts w:ascii="Times New Roman" w:hAnsi="Times New Roman" w:cs="Times New Roman"/>
              </w:rPr>
            </w:pPr>
            <w:r>
              <w:rPr>
                <w:rFonts w:ascii="Times New Roman" w:hAnsi="Times New Roman" w:cs="Times New Roman"/>
              </w:rPr>
              <w:t xml:space="preserve">Job </w:t>
            </w:r>
            <w:proofErr w:type="gramStart"/>
            <w:r>
              <w:rPr>
                <w:rFonts w:ascii="Times New Roman" w:hAnsi="Times New Roman" w:cs="Times New Roman"/>
              </w:rPr>
              <w:t>ref:---</w:t>
            </w:r>
            <w:proofErr w:type="gramEnd"/>
          </w:p>
        </w:tc>
      </w:tr>
      <w:tr w:rsidR="00F81AD2" w14:paraId="6E7EC883" w14:textId="77777777" w:rsidTr="00185295">
        <w:trPr>
          <w:trHeight w:val="263"/>
        </w:trPr>
        <w:tc>
          <w:tcPr>
            <w:tcW w:w="2206" w:type="dxa"/>
            <w:gridSpan w:val="4"/>
            <w:vMerge/>
            <w:shd w:val="clear" w:color="auto" w:fill="AEAAAA" w:themeFill="background2" w:themeFillShade="BF"/>
          </w:tcPr>
          <w:p w14:paraId="1D23B1F5" w14:textId="77777777" w:rsidR="007542CF" w:rsidRDefault="007542CF">
            <w:pPr>
              <w:rPr>
                <w:rFonts w:ascii="Times New Roman" w:hAnsi="Times New Roman" w:cs="Times New Roman"/>
              </w:rPr>
            </w:pPr>
          </w:p>
        </w:tc>
        <w:tc>
          <w:tcPr>
            <w:tcW w:w="4851" w:type="dxa"/>
            <w:gridSpan w:val="14"/>
            <w:vMerge/>
          </w:tcPr>
          <w:p w14:paraId="7D6EBEF8" w14:textId="77777777" w:rsidR="007542CF" w:rsidRDefault="007542CF">
            <w:pPr>
              <w:jc w:val="center"/>
              <w:rPr>
                <w:rFonts w:ascii="Times New Roman" w:hAnsi="Times New Roman" w:cs="Times New Roman"/>
              </w:rPr>
            </w:pPr>
          </w:p>
        </w:tc>
        <w:tc>
          <w:tcPr>
            <w:tcW w:w="2687" w:type="dxa"/>
            <w:gridSpan w:val="3"/>
            <w:vMerge w:val="restart"/>
          </w:tcPr>
          <w:p w14:paraId="1CA12E6D" w14:textId="10EC8060" w:rsidR="007542CF" w:rsidRDefault="007542CF">
            <w:pPr>
              <w:rPr>
                <w:rFonts w:ascii="Times New Roman" w:hAnsi="Times New Roman" w:cs="Times New Roman"/>
              </w:rPr>
            </w:pPr>
            <w:r>
              <w:rPr>
                <w:rFonts w:ascii="Times New Roman" w:hAnsi="Times New Roman" w:cs="Times New Roman"/>
              </w:rPr>
              <w:t>Sheet No/ 4</w:t>
            </w:r>
          </w:p>
        </w:tc>
      </w:tr>
      <w:tr w:rsidR="00F81AD2" w14:paraId="1143BBCF" w14:textId="77777777" w:rsidTr="00185295">
        <w:trPr>
          <w:trHeight w:val="149"/>
        </w:trPr>
        <w:tc>
          <w:tcPr>
            <w:tcW w:w="2206" w:type="dxa"/>
            <w:gridSpan w:val="4"/>
            <w:vMerge/>
            <w:shd w:val="clear" w:color="auto" w:fill="AEAAAA" w:themeFill="background2" w:themeFillShade="BF"/>
          </w:tcPr>
          <w:p w14:paraId="10DF3D48" w14:textId="77777777" w:rsidR="007542CF" w:rsidRDefault="007542CF">
            <w:pPr>
              <w:rPr>
                <w:rFonts w:ascii="Times New Roman" w:hAnsi="Times New Roman" w:cs="Times New Roman"/>
              </w:rPr>
            </w:pPr>
          </w:p>
        </w:tc>
        <w:tc>
          <w:tcPr>
            <w:tcW w:w="4851" w:type="dxa"/>
            <w:gridSpan w:val="14"/>
          </w:tcPr>
          <w:p w14:paraId="5F3EB804" w14:textId="77777777" w:rsidR="007542CF" w:rsidRDefault="007542CF">
            <w:pPr>
              <w:rPr>
                <w:rFonts w:ascii="Times New Roman" w:hAnsi="Times New Roman" w:cs="Times New Roman"/>
              </w:rPr>
            </w:pPr>
            <w:r>
              <w:rPr>
                <w:rFonts w:ascii="Times New Roman" w:hAnsi="Times New Roman" w:cs="Times New Roman"/>
              </w:rPr>
              <w:t xml:space="preserve">Section: First-floor slab design </w:t>
            </w:r>
          </w:p>
          <w:p w14:paraId="04264886" w14:textId="77777777" w:rsidR="007542CF" w:rsidRDefault="007542CF">
            <w:pPr>
              <w:jc w:val="center"/>
              <w:rPr>
                <w:rFonts w:ascii="Times New Roman" w:hAnsi="Times New Roman" w:cs="Times New Roman"/>
              </w:rPr>
            </w:pPr>
          </w:p>
        </w:tc>
        <w:tc>
          <w:tcPr>
            <w:tcW w:w="2687" w:type="dxa"/>
            <w:gridSpan w:val="3"/>
            <w:vMerge/>
          </w:tcPr>
          <w:p w14:paraId="4BB8F2B4" w14:textId="77777777" w:rsidR="007542CF" w:rsidRDefault="007542CF">
            <w:pPr>
              <w:rPr>
                <w:rFonts w:ascii="Times New Roman" w:hAnsi="Times New Roman" w:cs="Times New Roman"/>
              </w:rPr>
            </w:pPr>
          </w:p>
        </w:tc>
      </w:tr>
      <w:tr w:rsidR="00F81AD2" w14:paraId="164D3013" w14:textId="77777777" w:rsidTr="00185295">
        <w:trPr>
          <w:trHeight w:val="537"/>
        </w:trPr>
        <w:tc>
          <w:tcPr>
            <w:tcW w:w="2206" w:type="dxa"/>
            <w:gridSpan w:val="4"/>
            <w:vMerge/>
            <w:shd w:val="clear" w:color="auto" w:fill="AEAAAA" w:themeFill="background2" w:themeFillShade="BF"/>
          </w:tcPr>
          <w:p w14:paraId="6E88B48F" w14:textId="77777777" w:rsidR="007542CF" w:rsidRDefault="007542CF">
            <w:pPr>
              <w:rPr>
                <w:rFonts w:ascii="Times New Roman" w:hAnsi="Times New Roman" w:cs="Times New Roman"/>
              </w:rPr>
            </w:pPr>
          </w:p>
        </w:tc>
        <w:tc>
          <w:tcPr>
            <w:tcW w:w="2320" w:type="dxa"/>
            <w:gridSpan w:val="8"/>
          </w:tcPr>
          <w:p w14:paraId="0D83D347" w14:textId="77777777" w:rsidR="007542CF" w:rsidRDefault="007542CF">
            <w:pPr>
              <w:rPr>
                <w:rFonts w:ascii="Times New Roman" w:hAnsi="Times New Roman" w:cs="Times New Roman"/>
              </w:rPr>
            </w:pPr>
            <w:r>
              <w:rPr>
                <w:rFonts w:ascii="Times New Roman" w:hAnsi="Times New Roman" w:cs="Times New Roman"/>
              </w:rPr>
              <w:t>Calc By.</w:t>
            </w:r>
          </w:p>
          <w:p w14:paraId="154D11E7" w14:textId="77777777" w:rsidR="007542CF" w:rsidRDefault="007542CF">
            <w:pPr>
              <w:rPr>
                <w:rFonts w:ascii="Times New Roman" w:hAnsi="Times New Roman" w:cs="Times New Roman"/>
              </w:rPr>
            </w:pPr>
            <w:r>
              <w:rPr>
                <w:rFonts w:ascii="Times New Roman" w:hAnsi="Times New Roman" w:cs="Times New Roman"/>
              </w:rPr>
              <w:t>Group 3.</w:t>
            </w:r>
          </w:p>
        </w:tc>
        <w:tc>
          <w:tcPr>
            <w:tcW w:w="2531" w:type="dxa"/>
            <w:gridSpan w:val="6"/>
          </w:tcPr>
          <w:p w14:paraId="48B48CDB" w14:textId="77777777" w:rsidR="007542CF" w:rsidRDefault="007542CF">
            <w:pPr>
              <w:rPr>
                <w:rFonts w:ascii="Times New Roman" w:hAnsi="Times New Roman" w:cs="Times New Roman"/>
              </w:rPr>
            </w:pPr>
            <w:r>
              <w:rPr>
                <w:rFonts w:ascii="Times New Roman" w:hAnsi="Times New Roman" w:cs="Times New Roman"/>
              </w:rPr>
              <w:t>Checked by: ---</w:t>
            </w:r>
          </w:p>
        </w:tc>
        <w:tc>
          <w:tcPr>
            <w:tcW w:w="2687" w:type="dxa"/>
            <w:gridSpan w:val="3"/>
          </w:tcPr>
          <w:p w14:paraId="518C8167" w14:textId="77777777" w:rsidR="007542CF" w:rsidRDefault="007542CF">
            <w:pPr>
              <w:rPr>
                <w:rFonts w:ascii="Times New Roman" w:hAnsi="Times New Roman" w:cs="Times New Roman"/>
              </w:rPr>
            </w:pPr>
            <w:r>
              <w:rPr>
                <w:rFonts w:ascii="Times New Roman" w:hAnsi="Times New Roman" w:cs="Times New Roman"/>
              </w:rPr>
              <w:t>Date:29/10/2024</w:t>
            </w:r>
          </w:p>
        </w:tc>
      </w:tr>
      <w:tr w:rsidR="004232F9" w14:paraId="3C454033" w14:textId="77777777" w:rsidTr="00185295">
        <w:trPr>
          <w:trHeight w:val="537"/>
        </w:trPr>
        <w:tc>
          <w:tcPr>
            <w:tcW w:w="9744" w:type="dxa"/>
            <w:gridSpan w:val="21"/>
            <w:shd w:val="clear" w:color="auto" w:fill="auto"/>
          </w:tcPr>
          <w:p w14:paraId="7D1225E8" w14:textId="05D6BA29" w:rsidR="004232F9" w:rsidRDefault="004232F9">
            <w:pPr>
              <w:rPr>
                <w:rFonts w:ascii="Times New Roman" w:hAnsi="Times New Roman" w:cs="Times New Roman"/>
              </w:rPr>
            </w:pPr>
            <w:r w:rsidRPr="00A15065">
              <w:rPr>
                <w:noProof/>
              </w:rPr>
              <w:drawing>
                <wp:inline distT="0" distB="0" distL="0" distR="0" wp14:anchorId="19B073AA" wp14:editId="12357AAB">
                  <wp:extent cx="6037626" cy="7780149"/>
                  <wp:effectExtent l="0" t="0" r="1270" b="0"/>
                  <wp:docPr id="34142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21350" name="Picture 1"/>
                          <pic:cNvPicPr/>
                        </pic:nvPicPr>
                        <pic:blipFill>
                          <a:blip r:embed="rId22"/>
                          <a:stretch>
                            <a:fillRect/>
                          </a:stretch>
                        </pic:blipFill>
                        <pic:spPr>
                          <a:xfrm>
                            <a:off x="0" y="0"/>
                            <a:ext cx="6041714" cy="7785417"/>
                          </a:xfrm>
                          <a:prstGeom prst="rect">
                            <a:avLst/>
                          </a:prstGeom>
                        </pic:spPr>
                      </pic:pic>
                    </a:graphicData>
                  </a:graphic>
                </wp:inline>
              </w:drawing>
            </w:r>
          </w:p>
        </w:tc>
      </w:tr>
      <w:tr w:rsidR="00F81AD2" w14:paraId="07C3CA7C" w14:textId="77777777" w:rsidTr="00453FBD">
        <w:trPr>
          <w:gridAfter w:val="1"/>
          <w:wAfter w:w="535" w:type="dxa"/>
        </w:trPr>
        <w:tc>
          <w:tcPr>
            <w:tcW w:w="1411" w:type="dxa"/>
            <w:gridSpan w:val="2"/>
            <w:vMerge w:val="restart"/>
            <w:shd w:val="clear" w:color="auto" w:fill="AEAAAA" w:themeFill="background2" w:themeFillShade="BF"/>
          </w:tcPr>
          <w:p w14:paraId="7BF2DEB3" w14:textId="0049E00A" w:rsidR="007542CF" w:rsidRDefault="0051778E">
            <w:pPr>
              <w:rPr>
                <w:rFonts w:ascii="Times New Roman" w:hAnsi="Times New Roman" w:cs="Times New Roman"/>
              </w:rPr>
            </w:pPr>
            <w:r w:rsidRPr="0051778E">
              <w:rPr>
                <w:noProof/>
              </w:rPr>
              <w:lastRenderedPageBreak/>
              <w:t xml:space="preserve"> </w:t>
            </w:r>
            <w:r w:rsidR="007542CF">
              <w:rPr>
                <w:rFonts w:ascii="Times New Roman" w:hAnsi="Times New Roman" w:cs="Times New Roman"/>
              </w:rPr>
              <w:t>CEGE0021</w:t>
            </w:r>
          </w:p>
          <w:p w14:paraId="2F5670FD" w14:textId="77777777" w:rsidR="007542CF" w:rsidRDefault="007542CF">
            <w:pPr>
              <w:rPr>
                <w:rFonts w:ascii="Times New Roman" w:hAnsi="Times New Roman" w:cs="Times New Roman"/>
              </w:rPr>
            </w:pPr>
            <w:r>
              <w:rPr>
                <w:rFonts w:ascii="Times New Roman" w:hAnsi="Times New Roman" w:cs="Times New Roman"/>
              </w:rPr>
              <w:t xml:space="preserve">Grp </w:t>
            </w:r>
          </w:p>
        </w:tc>
        <w:tc>
          <w:tcPr>
            <w:tcW w:w="5540" w:type="dxa"/>
            <w:gridSpan w:val="15"/>
            <w:vMerge w:val="restart"/>
          </w:tcPr>
          <w:p w14:paraId="22396C69" w14:textId="77777777" w:rsidR="007542CF" w:rsidRDefault="007542CF">
            <w:pPr>
              <w:rPr>
                <w:rFonts w:ascii="Times New Roman" w:hAnsi="Times New Roman" w:cs="Times New Roman"/>
              </w:rPr>
            </w:pPr>
            <w:r>
              <w:rPr>
                <w:rFonts w:ascii="Times New Roman" w:hAnsi="Times New Roman" w:cs="Times New Roman"/>
              </w:rPr>
              <w:t xml:space="preserve">Project </w:t>
            </w:r>
          </w:p>
          <w:p w14:paraId="1000AB19" w14:textId="77777777" w:rsidR="007542CF" w:rsidRDefault="007542CF">
            <w:pPr>
              <w:jc w:val="center"/>
              <w:rPr>
                <w:rFonts w:ascii="Times New Roman" w:hAnsi="Times New Roman" w:cs="Times New Roman"/>
              </w:rPr>
            </w:pPr>
            <w:r>
              <w:rPr>
                <w:rFonts w:ascii="Times New Roman" w:hAnsi="Times New Roman" w:cs="Times New Roman"/>
              </w:rPr>
              <w:t xml:space="preserve">School Design Project </w:t>
            </w:r>
          </w:p>
        </w:tc>
        <w:tc>
          <w:tcPr>
            <w:tcW w:w="2258" w:type="dxa"/>
            <w:gridSpan w:val="3"/>
          </w:tcPr>
          <w:p w14:paraId="04B0A558" w14:textId="77777777" w:rsidR="007542CF" w:rsidRDefault="007542CF">
            <w:pPr>
              <w:rPr>
                <w:rFonts w:ascii="Times New Roman" w:hAnsi="Times New Roman" w:cs="Times New Roman"/>
              </w:rPr>
            </w:pPr>
            <w:r>
              <w:rPr>
                <w:rFonts w:ascii="Times New Roman" w:hAnsi="Times New Roman" w:cs="Times New Roman"/>
              </w:rPr>
              <w:t xml:space="preserve">Job </w:t>
            </w:r>
            <w:proofErr w:type="gramStart"/>
            <w:r>
              <w:rPr>
                <w:rFonts w:ascii="Times New Roman" w:hAnsi="Times New Roman" w:cs="Times New Roman"/>
              </w:rPr>
              <w:t>ref:---</w:t>
            </w:r>
            <w:proofErr w:type="gramEnd"/>
          </w:p>
        </w:tc>
      </w:tr>
      <w:tr w:rsidR="00F81AD2" w14:paraId="475EB9C4" w14:textId="77777777" w:rsidTr="00453FBD">
        <w:trPr>
          <w:gridAfter w:val="1"/>
          <w:wAfter w:w="535" w:type="dxa"/>
          <w:trHeight w:val="253"/>
        </w:trPr>
        <w:tc>
          <w:tcPr>
            <w:tcW w:w="1411" w:type="dxa"/>
            <w:gridSpan w:val="2"/>
            <w:vMerge/>
            <w:shd w:val="clear" w:color="auto" w:fill="AEAAAA" w:themeFill="background2" w:themeFillShade="BF"/>
          </w:tcPr>
          <w:p w14:paraId="7D3B9C48" w14:textId="77777777" w:rsidR="007542CF" w:rsidRDefault="007542CF">
            <w:pPr>
              <w:rPr>
                <w:rFonts w:ascii="Times New Roman" w:hAnsi="Times New Roman" w:cs="Times New Roman"/>
              </w:rPr>
            </w:pPr>
          </w:p>
        </w:tc>
        <w:tc>
          <w:tcPr>
            <w:tcW w:w="5540" w:type="dxa"/>
            <w:gridSpan w:val="15"/>
            <w:vMerge/>
          </w:tcPr>
          <w:p w14:paraId="72E780EC" w14:textId="77777777" w:rsidR="007542CF" w:rsidRDefault="007542CF">
            <w:pPr>
              <w:jc w:val="center"/>
              <w:rPr>
                <w:rFonts w:ascii="Times New Roman" w:hAnsi="Times New Roman" w:cs="Times New Roman"/>
              </w:rPr>
            </w:pPr>
          </w:p>
        </w:tc>
        <w:tc>
          <w:tcPr>
            <w:tcW w:w="2258" w:type="dxa"/>
            <w:gridSpan w:val="3"/>
            <w:vMerge w:val="restart"/>
          </w:tcPr>
          <w:p w14:paraId="3649C6DC" w14:textId="48697AB7" w:rsidR="007542CF" w:rsidRDefault="007542CF">
            <w:pPr>
              <w:rPr>
                <w:rFonts w:ascii="Times New Roman" w:hAnsi="Times New Roman" w:cs="Times New Roman"/>
              </w:rPr>
            </w:pPr>
            <w:r>
              <w:rPr>
                <w:rFonts w:ascii="Times New Roman" w:hAnsi="Times New Roman" w:cs="Times New Roman"/>
              </w:rPr>
              <w:t>Sheet No/ 5</w:t>
            </w:r>
          </w:p>
        </w:tc>
      </w:tr>
      <w:tr w:rsidR="00F81AD2" w14:paraId="3E7BC804" w14:textId="77777777" w:rsidTr="00453FBD">
        <w:trPr>
          <w:gridAfter w:val="1"/>
          <w:wAfter w:w="535" w:type="dxa"/>
        </w:trPr>
        <w:tc>
          <w:tcPr>
            <w:tcW w:w="1411" w:type="dxa"/>
            <w:gridSpan w:val="2"/>
            <w:vMerge/>
            <w:shd w:val="clear" w:color="auto" w:fill="AEAAAA" w:themeFill="background2" w:themeFillShade="BF"/>
          </w:tcPr>
          <w:p w14:paraId="180977DC" w14:textId="77777777" w:rsidR="007542CF" w:rsidRDefault="007542CF">
            <w:pPr>
              <w:rPr>
                <w:rFonts w:ascii="Times New Roman" w:hAnsi="Times New Roman" w:cs="Times New Roman"/>
              </w:rPr>
            </w:pPr>
          </w:p>
        </w:tc>
        <w:tc>
          <w:tcPr>
            <w:tcW w:w="5540" w:type="dxa"/>
            <w:gridSpan w:val="15"/>
          </w:tcPr>
          <w:p w14:paraId="3E47FCBA" w14:textId="77777777" w:rsidR="007542CF" w:rsidRDefault="007542CF">
            <w:pPr>
              <w:rPr>
                <w:rFonts w:ascii="Times New Roman" w:hAnsi="Times New Roman" w:cs="Times New Roman"/>
              </w:rPr>
            </w:pPr>
            <w:r>
              <w:rPr>
                <w:rFonts w:ascii="Times New Roman" w:hAnsi="Times New Roman" w:cs="Times New Roman"/>
              </w:rPr>
              <w:t xml:space="preserve">Section: First-floor slab design </w:t>
            </w:r>
          </w:p>
          <w:p w14:paraId="6AB7422F" w14:textId="77777777" w:rsidR="007542CF" w:rsidRDefault="007542CF">
            <w:pPr>
              <w:jc w:val="center"/>
              <w:rPr>
                <w:rFonts w:ascii="Times New Roman" w:hAnsi="Times New Roman" w:cs="Times New Roman"/>
              </w:rPr>
            </w:pPr>
          </w:p>
        </w:tc>
        <w:tc>
          <w:tcPr>
            <w:tcW w:w="2258" w:type="dxa"/>
            <w:gridSpan w:val="3"/>
            <w:vMerge/>
          </w:tcPr>
          <w:p w14:paraId="13730461" w14:textId="77777777" w:rsidR="007542CF" w:rsidRDefault="007542CF">
            <w:pPr>
              <w:rPr>
                <w:rFonts w:ascii="Times New Roman" w:hAnsi="Times New Roman" w:cs="Times New Roman"/>
              </w:rPr>
            </w:pPr>
          </w:p>
        </w:tc>
      </w:tr>
      <w:tr w:rsidR="00F81AD2" w14:paraId="6EC46A26" w14:textId="77777777" w:rsidTr="00453FBD">
        <w:trPr>
          <w:gridAfter w:val="1"/>
          <w:wAfter w:w="535" w:type="dxa"/>
          <w:trHeight w:val="516"/>
        </w:trPr>
        <w:tc>
          <w:tcPr>
            <w:tcW w:w="1411" w:type="dxa"/>
            <w:gridSpan w:val="2"/>
            <w:vMerge/>
            <w:shd w:val="clear" w:color="auto" w:fill="AEAAAA" w:themeFill="background2" w:themeFillShade="BF"/>
          </w:tcPr>
          <w:p w14:paraId="2DB525EF" w14:textId="77777777" w:rsidR="007542CF" w:rsidRDefault="007542CF">
            <w:pPr>
              <w:rPr>
                <w:rFonts w:ascii="Times New Roman" w:hAnsi="Times New Roman" w:cs="Times New Roman"/>
              </w:rPr>
            </w:pPr>
          </w:p>
        </w:tc>
        <w:tc>
          <w:tcPr>
            <w:tcW w:w="2785" w:type="dxa"/>
            <w:gridSpan w:val="6"/>
          </w:tcPr>
          <w:p w14:paraId="197D0B8E" w14:textId="77777777" w:rsidR="007542CF" w:rsidRDefault="007542CF">
            <w:pPr>
              <w:rPr>
                <w:rFonts w:ascii="Times New Roman" w:hAnsi="Times New Roman" w:cs="Times New Roman"/>
              </w:rPr>
            </w:pPr>
            <w:r>
              <w:rPr>
                <w:rFonts w:ascii="Times New Roman" w:hAnsi="Times New Roman" w:cs="Times New Roman"/>
              </w:rPr>
              <w:t>Calc By.</w:t>
            </w:r>
          </w:p>
          <w:p w14:paraId="6D31163B" w14:textId="77777777" w:rsidR="007542CF" w:rsidRDefault="007542CF">
            <w:pPr>
              <w:rPr>
                <w:rFonts w:ascii="Times New Roman" w:hAnsi="Times New Roman" w:cs="Times New Roman"/>
              </w:rPr>
            </w:pPr>
            <w:r>
              <w:rPr>
                <w:rFonts w:ascii="Times New Roman" w:hAnsi="Times New Roman" w:cs="Times New Roman"/>
              </w:rPr>
              <w:t>Group 3.</w:t>
            </w:r>
          </w:p>
        </w:tc>
        <w:tc>
          <w:tcPr>
            <w:tcW w:w="2755" w:type="dxa"/>
            <w:gridSpan w:val="9"/>
          </w:tcPr>
          <w:p w14:paraId="0F2ED8DC" w14:textId="77777777" w:rsidR="007542CF" w:rsidRDefault="007542CF">
            <w:pPr>
              <w:rPr>
                <w:rFonts w:ascii="Times New Roman" w:hAnsi="Times New Roman" w:cs="Times New Roman"/>
              </w:rPr>
            </w:pPr>
            <w:r>
              <w:rPr>
                <w:rFonts w:ascii="Times New Roman" w:hAnsi="Times New Roman" w:cs="Times New Roman"/>
              </w:rPr>
              <w:t>Checked by: ---</w:t>
            </w:r>
          </w:p>
        </w:tc>
        <w:tc>
          <w:tcPr>
            <w:tcW w:w="2258" w:type="dxa"/>
            <w:gridSpan w:val="3"/>
          </w:tcPr>
          <w:p w14:paraId="13423A54" w14:textId="77777777" w:rsidR="007542CF" w:rsidRDefault="007542CF">
            <w:pPr>
              <w:rPr>
                <w:rFonts w:ascii="Times New Roman" w:hAnsi="Times New Roman" w:cs="Times New Roman"/>
              </w:rPr>
            </w:pPr>
            <w:r>
              <w:rPr>
                <w:rFonts w:ascii="Times New Roman" w:hAnsi="Times New Roman" w:cs="Times New Roman"/>
              </w:rPr>
              <w:t>Date:29/10/2024</w:t>
            </w:r>
          </w:p>
        </w:tc>
      </w:tr>
      <w:tr w:rsidR="004232F9" w14:paraId="340AA498" w14:textId="77777777" w:rsidTr="00453FBD">
        <w:trPr>
          <w:gridAfter w:val="1"/>
          <w:wAfter w:w="535" w:type="dxa"/>
          <w:trHeight w:val="516"/>
        </w:trPr>
        <w:tc>
          <w:tcPr>
            <w:tcW w:w="9209" w:type="dxa"/>
            <w:gridSpan w:val="20"/>
            <w:shd w:val="clear" w:color="auto" w:fill="auto"/>
          </w:tcPr>
          <w:p w14:paraId="5EE28B66" w14:textId="3DBF7C7E" w:rsidR="004232F9" w:rsidRDefault="004232F9">
            <w:pPr>
              <w:rPr>
                <w:rFonts w:ascii="Times New Roman" w:hAnsi="Times New Roman" w:cs="Times New Roman"/>
              </w:rPr>
            </w:pPr>
            <w:r w:rsidRPr="00F74175">
              <w:rPr>
                <w:noProof/>
              </w:rPr>
              <w:drawing>
                <wp:inline distT="0" distB="0" distL="0" distR="0" wp14:anchorId="7617D5EC" wp14:editId="1BEAC391">
                  <wp:extent cx="5699547" cy="7811145"/>
                  <wp:effectExtent l="0" t="0" r="0" b="0"/>
                  <wp:docPr id="12047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3371" name=""/>
                          <pic:cNvPicPr/>
                        </pic:nvPicPr>
                        <pic:blipFill>
                          <a:blip r:embed="rId23"/>
                          <a:stretch>
                            <a:fillRect/>
                          </a:stretch>
                        </pic:blipFill>
                        <pic:spPr>
                          <a:xfrm>
                            <a:off x="0" y="0"/>
                            <a:ext cx="5699547" cy="7811145"/>
                          </a:xfrm>
                          <a:prstGeom prst="rect">
                            <a:avLst/>
                          </a:prstGeom>
                        </pic:spPr>
                      </pic:pic>
                    </a:graphicData>
                  </a:graphic>
                </wp:inline>
              </w:drawing>
            </w:r>
          </w:p>
        </w:tc>
      </w:tr>
      <w:tr w:rsidR="007542CF" w14:paraId="40DC4F4F" w14:textId="77777777" w:rsidTr="006F4D49">
        <w:trPr>
          <w:gridAfter w:val="2"/>
          <w:wAfter w:w="677" w:type="dxa"/>
        </w:trPr>
        <w:tc>
          <w:tcPr>
            <w:tcW w:w="1383" w:type="dxa"/>
            <w:vMerge w:val="restart"/>
            <w:shd w:val="clear" w:color="auto" w:fill="AEAAAA" w:themeFill="background2" w:themeFillShade="BF"/>
          </w:tcPr>
          <w:p w14:paraId="273FFEBD" w14:textId="77777777" w:rsidR="007542CF" w:rsidRDefault="007542CF" w:rsidP="007542CF">
            <w:pPr>
              <w:rPr>
                <w:rFonts w:ascii="Times New Roman" w:hAnsi="Times New Roman" w:cs="Times New Roman"/>
              </w:rPr>
            </w:pPr>
            <w:r>
              <w:rPr>
                <w:rFonts w:ascii="Times New Roman" w:hAnsi="Times New Roman" w:cs="Times New Roman"/>
              </w:rPr>
              <w:lastRenderedPageBreak/>
              <w:t>CEGE0021</w:t>
            </w:r>
          </w:p>
          <w:p w14:paraId="1BB2CD8A" w14:textId="5D1C59C5" w:rsidR="007542CF" w:rsidRDefault="007542CF" w:rsidP="007542CF">
            <w:pPr>
              <w:rPr>
                <w:rFonts w:ascii="Times New Roman" w:hAnsi="Times New Roman" w:cs="Times New Roman"/>
              </w:rPr>
            </w:pPr>
            <w:r>
              <w:rPr>
                <w:rFonts w:ascii="Times New Roman" w:hAnsi="Times New Roman" w:cs="Times New Roman"/>
              </w:rPr>
              <w:t xml:space="preserve">Grp </w:t>
            </w:r>
          </w:p>
        </w:tc>
        <w:tc>
          <w:tcPr>
            <w:tcW w:w="5433" w:type="dxa"/>
            <w:gridSpan w:val="14"/>
          </w:tcPr>
          <w:p w14:paraId="386E7375" w14:textId="77777777" w:rsidR="007542CF" w:rsidRDefault="007542CF" w:rsidP="007542CF">
            <w:pPr>
              <w:rPr>
                <w:rFonts w:ascii="Times New Roman" w:hAnsi="Times New Roman" w:cs="Times New Roman"/>
              </w:rPr>
            </w:pPr>
            <w:r>
              <w:rPr>
                <w:rFonts w:ascii="Times New Roman" w:hAnsi="Times New Roman" w:cs="Times New Roman"/>
              </w:rPr>
              <w:t xml:space="preserve">Project </w:t>
            </w:r>
          </w:p>
          <w:p w14:paraId="3583F4AF" w14:textId="00501531" w:rsidR="007542CF" w:rsidRDefault="007542CF" w:rsidP="007542CF">
            <w:pPr>
              <w:rPr>
                <w:rFonts w:ascii="Times New Roman" w:hAnsi="Times New Roman" w:cs="Times New Roman"/>
              </w:rPr>
            </w:pPr>
            <w:r>
              <w:rPr>
                <w:rFonts w:ascii="Times New Roman" w:hAnsi="Times New Roman" w:cs="Times New Roman"/>
              </w:rPr>
              <w:t xml:space="preserve">School Design Project </w:t>
            </w:r>
          </w:p>
        </w:tc>
        <w:tc>
          <w:tcPr>
            <w:tcW w:w="2251" w:type="dxa"/>
            <w:gridSpan w:val="4"/>
          </w:tcPr>
          <w:p w14:paraId="224EB757" w14:textId="73F5B661" w:rsidR="007542CF" w:rsidRDefault="007542CF" w:rsidP="007542CF">
            <w:pPr>
              <w:rPr>
                <w:rFonts w:ascii="Times New Roman" w:hAnsi="Times New Roman" w:cs="Times New Roman"/>
              </w:rPr>
            </w:pPr>
            <w:r>
              <w:rPr>
                <w:rFonts w:ascii="Times New Roman" w:hAnsi="Times New Roman" w:cs="Times New Roman"/>
              </w:rPr>
              <w:t xml:space="preserve">Job </w:t>
            </w:r>
            <w:proofErr w:type="gramStart"/>
            <w:r>
              <w:rPr>
                <w:rFonts w:ascii="Times New Roman" w:hAnsi="Times New Roman" w:cs="Times New Roman"/>
              </w:rPr>
              <w:t>ref:---</w:t>
            </w:r>
            <w:proofErr w:type="gramEnd"/>
          </w:p>
        </w:tc>
      </w:tr>
      <w:tr w:rsidR="007542CF" w14:paraId="3A93573B" w14:textId="77777777" w:rsidTr="006F4D49">
        <w:trPr>
          <w:gridAfter w:val="2"/>
          <w:wAfter w:w="677" w:type="dxa"/>
        </w:trPr>
        <w:tc>
          <w:tcPr>
            <w:tcW w:w="1383" w:type="dxa"/>
            <w:vMerge/>
            <w:shd w:val="clear" w:color="auto" w:fill="AEAAAA" w:themeFill="background2" w:themeFillShade="BF"/>
          </w:tcPr>
          <w:p w14:paraId="5EDB6735" w14:textId="77777777" w:rsidR="007542CF" w:rsidRDefault="007542CF" w:rsidP="007542CF">
            <w:pPr>
              <w:rPr>
                <w:rFonts w:ascii="Times New Roman" w:hAnsi="Times New Roman" w:cs="Times New Roman"/>
              </w:rPr>
            </w:pPr>
          </w:p>
        </w:tc>
        <w:tc>
          <w:tcPr>
            <w:tcW w:w="5433" w:type="dxa"/>
            <w:gridSpan w:val="14"/>
          </w:tcPr>
          <w:p w14:paraId="22135078" w14:textId="77777777" w:rsidR="007542CF" w:rsidRDefault="007542CF" w:rsidP="007542CF">
            <w:pPr>
              <w:jc w:val="center"/>
              <w:rPr>
                <w:rFonts w:ascii="Times New Roman" w:hAnsi="Times New Roman" w:cs="Times New Roman"/>
              </w:rPr>
            </w:pPr>
            <w:r>
              <w:rPr>
                <w:rFonts w:ascii="Times New Roman" w:hAnsi="Times New Roman" w:cs="Times New Roman"/>
              </w:rPr>
              <w:t xml:space="preserve">School Design Project </w:t>
            </w:r>
          </w:p>
        </w:tc>
        <w:tc>
          <w:tcPr>
            <w:tcW w:w="2251" w:type="dxa"/>
            <w:gridSpan w:val="4"/>
            <w:vMerge w:val="restart"/>
          </w:tcPr>
          <w:p w14:paraId="5A02DADE" w14:textId="6F2E1EA2" w:rsidR="007542CF" w:rsidRDefault="007542CF" w:rsidP="007542CF">
            <w:pPr>
              <w:rPr>
                <w:rFonts w:ascii="Times New Roman" w:hAnsi="Times New Roman" w:cs="Times New Roman"/>
              </w:rPr>
            </w:pPr>
            <w:r>
              <w:rPr>
                <w:rFonts w:ascii="Times New Roman" w:hAnsi="Times New Roman" w:cs="Times New Roman"/>
              </w:rPr>
              <w:t>Sheet No/ 6</w:t>
            </w:r>
          </w:p>
        </w:tc>
      </w:tr>
      <w:tr w:rsidR="007542CF" w14:paraId="2CC2CA62" w14:textId="77777777" w:rsidTr="006F4D49">
        <w:trPr>
          <w:gridAfter w:val="2"/>
          <w:wAfter w:w="677" w:type="dxa"/>
        </w:trPr>
        <w:tc>
          <w:tcPr>
            <w:tcW w:w="1383" w:type="dxa"/>
            <w:vMerge/>
            <w:shd w:val="clear" w:color="auto" w:fill="AEAAAA" w:themeFill="background2" w:themeFillShade="BF"/>
          </w:tcPr>
          <w:p w14:paraId="41865171" w14:textId="77777777" w:rsidR="007542CF" w:rsidRDefault="007542CF" w:rsidP="007542CF">
            <w:pPr>
              <w:rPr>
                <w:rFonts w:ascii="Times New Roman" w:hAnsi="Times New Roman" w:cs="Times New Roman"/>
              </w:rPr>
            </w:pPr>
          </w:p>
        </w:tc>
        <w:tc>
          <w:tcPr>
            <w:tcW w:w="5433" w:type="dxa"/>
            <w:gridSpan w:val="14"/>
          </w:tcPr>
          <w:p w14:paraId="191CD886" w14:textId="77777777" w:rsidR="007542CF" w:rsidRDefault="007542CF" w:rsidP="007542CF">
            <w:pPr>
              <w:rPr>
                <w:rFonts w:ascii="Times New Roman" w:hAnsi="Times New Roman" w:cs="Times New Roman"/>
              </w:rPr>
            </w:pPr>
            <w:r>
              <w:rPr>
                <w:rFonts w:ascii="Times New Roman" w:hAnsi="Times New Roman" w:cs="Times New Roman"/>
              </w:rPr>
              <w:t xml:space="preserve">Section: First-floor slab design </w:t>
            </w:r>
          </w:p>
          <w:p w14:paraId="6DCAA84A" w14:textId="77777777" w:rsidR="007542CF" w:rsidRDefault="007542CF" w:rsidP="007542CF">
            <w:pPr>
              <w:jc w:val="center"/>
              <w:rPr>
                <w:rFonts w:ascii="Times New Roman" w:hAnsi="Times New Roman" w:cs="Times New Roman"/>
              </w:rPr>
            </w:pPr>
          </w:p>
        </w:tc>
        <w:tc>
          <w:tcPr>
            <w:tcW w:w="2251" w:type="dxa"/>
            <w:gridSpan w:val="4"/>
            <w:vMerge/>
          </w:tcPr>
          <w:p w14:paraId="12A706F6" w14:textId="77777777" w:rsidR="007542CF" w:rsidRDefault="007542CF" w:rsidP="007542CF">
            <w:pPr>
              <w:rPr>
                <w:rFonts w:ascii="Times New Roman" w:hAnsi="Times New Roman" w:cs="Times New Roman"/>
              </w:rPr>
            </w:pPr>
          </w:p>
        </w:tc>
      </w:tr>
      <w:tr w:rsidR="00185295" w14:paraId="169AC321" w14:textId="77777777" w:rsidTr="006F4D49">
        <w:trPr>
          <w:gridAfter w:val="2"/>
          <w:wAfter w:w="677" w:type="dxa"/>
          <w:trHeight w:val="516"/>
        </w:trPr>
        <w:tc>
          <w:tcPr>
            <w:tcW w:w="1383" w:type="dxa"/>
            <w:vMerge/>
            <w:shd w:val="clear" w:color="auto" w:fill="AEAAAA" w:themeFill="background2" w:themeFillShade="BF"/>
          </w:tcPr>
          <w:p w14:paraId="47DAE239" w14:textId="77777777" w:rsidR="007542CF" w:rsidRDefault="007542CF" w:rsidP="007542CF">
            <w:pPr>
              <w:rPr>
                <w:rFonts w:ascii="Times New Roman" w:hAnsi="Times New Roman" w:cs="Times New Roman"/>
              </w:rPr>
            </w:pPr>
          </w:p>
        </w:tc>
        <w:tc>
          <w:tcPr>
            <w:tcW w:w="2733" w:type="dxa"/>
            <w:gridSpan w:val="6"/>
          </w:tcPr>
          <w:p w14:paraId="7DBADC5B" w14:textId="77777777" w:rsidR="007542CF" w:rsidRDefault="007542CF" w:rsidP="007542CF">
            <w:pPr>
              <w:rPr>
                <w:rFonts w:ascii="Times New Roman" w:hAnsi="Times New Roman" w:cs="Times New Roman"/>
              </w:rPr>
            </w:pPr>
            <w:r>
              <w:rPr>
                <w:rFonts w:ascii="Times New Roman" w:hAnsi="Times New Roman" w:cs="Times New Roman"/>
              </w:rPr>
              <w:t>Calc By.</w:t>
            </w:r>
          </w:p>
          <w:p w14:paraId="4303F50C" w14:textId="04A49290" w:rsidR="007542CF" w:rsidRDefault="007542CF" w:rsidP="007542CF">
            <w:pPr>
              <w:rPr>
                <w:rFonts w:ascii="Times New Roman" w:hAnsi="Times New Roman" w:cs="Times New Roman"/>
              </w:rPr>
            </w:pPr>
            <w:r>
              <w:rPr>
                <w:rFonts w:ascii="Times New Roman" w:hAnsi="Times New Roman" w:cs="Times New Roman"/>
              </w:rPr>
              <w:t>Group 3.</w:t>
            </w:r>
          </w:p>
        </w:tc>
        <w:tc>
          <w:tcPr>
            <w:tcW w:w="2700" w:type="dxa"/>
            <w:gridSpan w:val="8"/>
          </w:tcPr>
          <w:p w14:paraId="09DC93DF" w14:textId="22572AF8" w:rsidR="007542CF" w:rsidRDefault="007542CF" w:rsidP="007542CF">
            <w:pPr>
              <w:rPr>
                <w:rFonts w:ascii="Times New Roman" w:hAnsi="Times New Roman" w:cs="Times New Roman"/>
              </w:rPr>
            </w:pPr>
            <w:r>
              <w:rPr>
                <w:rFonts w:ascii="Times New Roman" w:hAnsi="Times New Roman" w:cs="Times New Roman"/>
              </w:rPr>
              <w:t>Checked by: ---</w:t>
            </w:r>
          </w:p>
        </w:tc>
        <w:tc>
          <w:tcPr>
            <w:tcW w:w="2251" w:type="dxa"/>
            <w:gridSpan w:val="4"/>
          </w:tcPr>
          <w:p w14:paraId="6E218290" w14:textId="195BF08C" w:rsidR="007542CF" w:rsidRDefault="007542CF" w:rsidP="007542CF">
            <w:pPr>
              <w:rPr>
                <w:rFonts w:ascii="Times New Roman" w:hAnsi="Times New Roman" w:cs="Times New Roman"/>
              </w:rPr>
            </w:pPr>
            <w:r>
              <w:rPr>
                <w:rFonts w:ascii="Times New Roman" w:hAnsi="Times New Roman" w:cs="Times New Roman"/>
              </w:rPr>
              <w:t>Date:</w:t>
            </w:r>
            <w:r w:rsidR="007C1DF9">
              <w:rPr>
                <w:rFonts w:ascii="Times New Roman" w:hAnsi="Times New Roman" w:cs="Times New Roman"/>
              </w:rPr>
              <w:t xml:space="preserve"> 29/10/2024</w:t>
            </w:r>
          </w:p>
        </w:tc>
      </w:tr>
      <w:tr w:rsidR="00F81AD2" w14:paraId="45444DFD" w14:textId="77777777" w:rsidTr="006F4D49">
        <w:trPr>
          <w:gridAfter w:val="2"/>
          <w:wAfter w:w="677" w:type="dxa"/>
          <w:trHeight w:val="516"/>
        </w:trPr>
        <w:tc>
          <w:tcPr>
            <w:tcW w:w="9067" w:type="dxa"/>
            <w:gridSpan w:val="19"/>
            <w:shd w:val="clear" w:color="auto" w:fill="auto"/>
          </w:tcPr>
          <w:p w14:paraId="51FBD5C2" w14:textId="10C34BDC" w:rsidR="00F81AD2" w:rsidRDefault="00F81AD2" w:rsidP="007542CF">
            <w:pPr>
              <w:rPr>
                <w:rFonts w:ascii="Times New Roman" w:hAnsi="Times New Roman" w:cs="Times New Roman"/>
              </w:rPr>
            </w:pPr>
            <w:r w:rsidRPr="00AF67E1">
              <w:rPr>
                <w:noProof/>
              </w:rPr>
              <w:drawing>
                <wp:inline distT="0" distB="0" distL="0" distR="0" wp14:anchorId="2F41EBD3" wp14:editId="6BBB9345">
                  <wp:extent cx="5650179" cy="7671661"/>
                  <wp:effectExtent l="0" t="0" r="8255" b="5715"/>
                  <wp:docPr id="71256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62387" name=""/>
                          <pic:cNvPicPr/>
                        </pic:nvPicPr>
                        <pic:blipFill>
                          <a:blip r:embed="rId24"/>
                          <a:stretch>
                            <a:fillRect/>
                          </a:stretch>
                        </pic:blipFill>
                        <pic:spPr>
                          <a:xfrm>
                            <a:off x="0" y="0"/>
                            <a:ext cx="5654137" cy="7677036"/>
                          </a:xfrm>
                          <a:prstGeom prst="rect">
                            <a:avLst/>
                          </a:prstGeom>
                        </pic:spPr>
                      </pic:pic>
                    </a:graphicData>
                  </a:graphic>
                </wp:inline>
              </w:drawing>
            </w:r>
          </w:p>
        </w:tc>
      </w:tr>
      <w:tr w:rsidR="00F81AD2" w14:paraId="385B4D17" w14:textId="77777777" w:rsidTr="00185295">
        <w:trPr>
          <w:gridAfter w:val="1"/>
          <w:wAfter w:w="535" w:type="dxa"/>
        </w:trPr>
        <w:tc>
          <w:tcPr>
            <w:tcW w:w="2102" w:type="dxa"/>
            <w:gridSpan w:val="3"/>
            <w:vMerge w:val="restart"/>
            <w:shd w:val="clear" w:color="auto" w:fill="AEAAAA" w:themeFill="background2" w:themeFillShade="BF"/>
          </w:tcPr>
          <w:p w14:paraId="3AFFB2EF" w14:textId="77777777" w:rsidR="004232F9" w:rsidRDefault="004232F9" w:rsidP="0073065D">
            <w:pPr>
              <w:rPr>
                <w:rFonts w:ascii="Times New Roman" w:hAnsi="Times New Roman" w:cs="Times New Roman"/>
              </w:rPr>
            </w:pPr>
            <w:r>
              <w:rPr>
                <w:rFonts w:ascii="Times New Roman" w:hAnsi="Times New Roman" w:cs="Times New Roman"/>
              </w:rPr>
              <w:lastRenderedPageBreak/>
              <w:t>CEGE0021</w:t>
            </w:r>
          </w:p>
          <w:p w14:paraId="7E804A3F" w14:textId="77777777" w:rsidR="004232F9" w:rsidRDefault="004232F9" w:rsidP="0073065D">
            <w:pPr>
              <w:rPr>
                <w:rFonts w:ascii="Times New Roman" w:hAnsi="Times New Roman" w:cs="Times New Roman"/>
              </w:rPr>
            </w:pPr>
            <w:r>
              <w:rPr>
                <w:rFonts w:ascii="Times New Roman" w:hAnsi="Times New Roman" w:cs="Times New Roman"/>
              </w:rPr>
              <w:t xml:space="preserve">Grp </w:t>
            </w:r>
          </w:p>
        </w:tc>
        <w:tc>
          <w:tcPr>
            <w:tcW w:w="4615" w:type="dxa"/>
            <w:gridSpan w:val="11"/>
          </w:tcPr>
          <w:p w14:paraId="1AAD4169" w14:textId="77777777" w:rsidR="004232F9" w:rsidRDefault="004232F9" w:rsidP="0073065D">
            <w:pPr>
              <w:rPr>
                <w:rFonts w:ascii="Times New Roman" w:hAnsi="Times New Roman" w:cs="Times New Roman"/>
              </w:rPr>
            </w:pPr>
            <w:r>
              <w:rPr>
                <w:rFonts w:ascii="Times New Roman" w:hAnsi="Times New Roman" w:cs="Times New Roman"/>
              </w:rPr>
              <w:t xml:space="preserve">Project </w:t>
            </w:r>
          </w:p>
          <w:p w14:paraId="03B309A1" w14:textId="77777777" w:rsidR="004232F9" w:rsidRDefault="004232F9" w:rsidP="0073065D">
            <w:pPr>
              <w:rPr>
                <w:rFonts w:ascii="Times New Roman" w:hAnsi="Times New Roman" w:cs="Times New Roman"/>
              </w:rPr>
            </w:pPr>
            <w:r>
              <w:rPr>
                <w:rFonts w:ascii="Times New Roman" w:hAnsi="Times New Roman" w:cs="Times New Roman"/>
              </w:rPr>
              <w:t xml:space="preserve">School Design Project </w:t>
            </w:r>
          </w:p>
        </w:tc>
        <w:tc>
          <w:tcPr>
            <w:tcW w:w="2492" w:type="dxa"/>
            <w:gridSpan w:val="6"/>
          </w:tcPr>
          <w:p w14:paraId="0685069C" w14:textId="77777777" w:rsidR="004232F9" w:rsidRDefault="004232F9" w:rsidP="0073065D">
            <w:pPr>
              <w:rPr>
                <w:rFonts w:ascii="Times New Roman" w:hAnsi="Times New Roman" w:cs="Times New Roman"/>
              </w:rPr>
            </w:pPr>
            <w:r>
              <w:rPr>
                <w:rFonts w:ascii="Times New Roman" w:hAnsi="Times New Roman" w:cs="Times New Roman"/>
              </w:rPr>
              <w:t xml:space="preserve">Job </w:t>
            </w:r>
            <w:proofErr w:type="gramStart"/>
            <w:r>
              <w:rPr>
                <w:rFonts w:ascii="Times New Roman" w:hAnsi="Times New Roman" w:cs="Times New Roman"/>
              </w:rPr>
              <w:t>ref:---</w:t>
            </w:r>
            <w:proofErr w:type="gramEnd"/>
          </w:p>
        </w:tc>
      </w:tr>
      <w:tr w:rsidR="00F81AD2" w14:paraId="09ED6DC0" w14:textId="77777777" w:rsidTr="00185295">
        <w:trPr>
          <w:gridAfter w:val="1"/>
          <w:wAfter w:w="535" w:type="dxa"/>
        </w:trPr>
        <w:tc>
          <w:tcPr>
            <w:tcW w:w="2102" w:type="dxa"/>
            <w:gridSpan w:val="3"/>
            <w:vMerge/>
            <w:shd w:val="clear" w:color="auto" w:fill="AEAAAA" w:themeFill="background2" w:themeFillShade="BF"/>
          </w:tcPr>
          <w:p w14:paraId="21A92A99" w14:textId="77777777" w:rsidR="004232F9" w:rsidRDefault="004232F9" w:rsidP="0073065D">
            <w:pPr>
              <w:rPr>
                <w:rFonts w:ascii="Times New Roman" w:hAnsi="Times New Roman" w:cs="Times New Roman"/>
              </w:rPr>
            </w:pPr>
          </w:p>
        </w:tc>
        <w:tc>
          <w:tcPr>
            <w:tcW w:w="4615" w:type="dxa"/>
            <w:gridSpan w:val="11"/>
          </w:tcPr>
          <w:p w14:paraId="71D3EEBE" w14:textId="77777777" w:rsidR="004232F9" w:rsidRDefault="004232F9" w:rsidP="0073065D">
            <w:pPr>
              <w:jc w:val="center"/>
              <w:rPr>
                <w:rFonts w:ascii="Times New Roman" w:hAnsi="Times New Roman" w:cs="Times New Roman"/>
              </w:rPr>
            </w:pPr>
            <w:r>
              <w:rPr>
                <w:rFonts w:ascii="Times New Roman" w:hAnsi="Times New Roman" w:cs="Times New Roman"/>
              </w:rPr>
              <w:t xml:space="preserve">School Design Project </w:t>
            </w:r>
          </w:p>
        </w:tc>
        <w:tc>
          <w:tcPr>
            <w:tcW w:w="2492" w:type="dxa"/>
            <w:gridSpan w:val="6"/>
            <w:vMerge w:val="restart"/>
          </w:tcPr>
          <w:p w14:paraId="6A7AF3F2" w14:textId="77777777" w:rsidR="004232F9" w:rsidRDefault="004232F9" w:rsidP="0073065D">
            <w:pPr>
              <w:rPr>
                <w:rFonts w:ascii="Times New Roman" w:hAnsi="Times New Roman" w:cs="Times New Roman"/>
              </w:rPr>
            </w:pPr>
            <w:r>
              <w:rPr>
                <w:rFonts w:ascii="Times New Roman" w:hAnsi="Times New Roman" w:cs="Times New Roman"/>
              </w:rPr>
              <w:t>Sheet No/ 6</w:t>
            </w:r>
          </w:p>
        </w:tc>
      </w:tr>
      <w:tr w:rsidR="00F81AD2" w14:paraId="3E83BE58" w14:textId="77777777" w:rsidTr="00185295">
        <w:trPr>
          <w:gridAfter w:val="1"/>
          <w:wAfter w:w="535" w:type="dxa"/>
        </w:trPr>
        <w:tc>
          <w:tcPr>
            <w:tcW w:w="2102" w:type="dxa"/>
            <w:gridSpan w:val="3"/>
            <w:vMerge/>
            <w:shd w:val="clear" w:color="auto" w:fill="AEAAAA" w:themeFill="background2" w:themeFillShade="BF"/>
          </w:tcPr>
          <w:p w14:paraId="74980243" w14:textId="77777777" w:rsidR="004232F9" w:rsidRDefault="004232F9" w:rsidP="0073065D">
            <w:pPr>
              <w:rPr>
                <w:rFonts w:ascii="Times New Roman" w:hAnsi="Times New Roman" w:cs="Times New Roman"/>
              </w:rPr>
            </w:pPr>
          </w:p>
        </w:tc>
        <w:tc>
          <w:tcPr>
            <w:tcW w:w="4615" w:type="dxa"/>
            <w:gridSpan w:val="11"/>
          </w:tcPr>
          <w:p w14:paraId="069BC84B" w14:textId="77777777" w:rsidR="004232F9" w:rsidRDefault="004232F9" w:rsidP="0073065D">
            <w:pPr>
              <w:rPr>
                <w:rFonts w:ascii="Times New Roman" w:hAnsi="Times New Roman" w:cs="Times New Roman"/>
              </w:rPr>
            </w:pPr>
            <w:r>
              <w:rPr>
                <w:rFonts w:ascii="Times New Roman" w:hAnsi="Times New Roman" w:cs="Times New Roman"/>
              </w:rPr>
              <w:t xml:space="preserve">Section: First-floor slab design </w:t>
            </w:r>
          </w:p>
          <w:p w14:paraId="215F93C7" w14:textId="77777777" w:rsidR="004232F9" w:rsidRDefault="004232F9" w:rsidP="0073065D">
            <w:pPr>
              <w:jc w:val="center"/>
              <w:rPr>
                <w:rFonts w:ascii="Times New Roman" w:hAnsi="Times New Roman" w:cs="Times New Roman"/>
              </w:rPr>
            </w:pPr>
          </w:p>
        </w:tc>
        <w:tc>
          <w:tcPr>
            <w:tcW w:w="2492" w:type="dxa"/>
            <w:gridSpan w:val="6"/>
            <w:vMerge/>
          </w:tcPr>
          <w:p w14:paraId="6AB50B69" w14:textId="77777777" w:rsidR="004232F9" w:rsidRDefault="004232F9" w:rsidP="0073065D">
            <w:pPr>
              <w:rPr>
                <w:rFonts w:ascii="Times New Roman" w:hAnsi="Times New Roman" w:cs="Times New Roman"/>
              </w:rPr>
            </w:pPr>
          </w:p>
        </w:tc>
      </w:tr>
      <w:tr w:rsidR="00F81AD2" w14:paraId="4B63AA1D" w14:textId="77777777" w:rsidTr="00185295">
        <w:trPr>
          <w:gridAfter w:val="1"/>
          <w:wAfter w:w="535" w:type="dxa"/>
          <w:trHeight w:val="516"/>
        </w:trPr>
        <w:tc>
          <w:tcPr>
            <w:tcW w:w="2102" w:type="dxa"/>
            <w:gridSpan w:val="3"/>
            <w:vMerge/>
            <w:shd w:val="clear" w:color="auto" w:fill="AEAAAA" w:themeFill="background2" w:themeFillShade="BF"/>
          </w:tcPr>
          <w:p w14:paraId="5F2A11D4" w14:textId="77777777" w:rsidR="004232F9" w:rsidRDefault="004232F9" w:rsidP="0073065D">
            <w:pPr>
              <w:rPr>
                <w:rFonts w:ascii="Times New Roman" w:hAnsi="Times New Roman" w:cs="Times New Roman"/>
              </w:rPr>
            </w:pPr>
          </w:p>
        </w:tc>
        <w:tc>
          <w:tcPr>
            <w:tcW w:w="2213" w:type="dxa"/>
            <w:gridSpan w:val="6"/>
          </w:tcPr>
          <w:p w14:paraId="6BFAE660" w14:textId="77777777" w:rsidR="004232F9" w:rsidRDefault="004232F9" w:rsidP="0073065D">
            <w:pPr>
              <w:rPr>
                <w:rFonts w:ascii="Times New Roman" w:hAnsi="Times New Roman" w:cs="Times New Roman"/>
              </w:rPr>
            </w:pPr>
            <w:r>
              <w:rPr>
                <w:rFonts w:ascii="Times New Roman" w:hAnsi="Times New Roman" w:cs="Times New Roman"/>
              </w:rPr>
              <w:t>Calc By.</w:t>
            </w:r>
          </w:p>
          <w:p w14:paraId="1364F474" w14:textId="77777777" w:rsidR="004232F9" w:rsidRDefault="004232F9" w:rsidP="0073065D">
            <w:pPr>
              <w:rPr>
                <w:rFonts w:ascii="Times New Roman" w:hAnsi="Times New Roman" w:cs="Times New Roman"/>
              </w:rPr>
            </w:pPr>
            <w:r>
              <w:rPr>
                <w:rFonts w:ascii="Times New Roman" w:hAnsi="Times New Roman" w:cs="Times New Roman"/>
              </w:rPr>
              <w:t>Group 3.</w:t>
            </w:r>
          </w:p>
        </w:tc>
        <w:tc>
          <w:tcPr>
            <w:tcW w:w="2402" w:type="dxa"/>
            <w:gridSpan w:val="5"/>
          </w:tcPr>
          <w:p w14:paraId="2302B81F" w14:textId="77777777" w:rsidR="004232F9" w:rsidRDefault="004232F9" w:rsidP="0073065D">
            <w:pPr>
              <w:rPr>
                <w:rFonts w:ascii="Times New Roman" w:hAnsi="Times New Roman" w:cs="Times New Roman"/>
              </w:rPr>
            </w:pPr>
            <w:r>
              <w:rPr>
                <w:rFonts w:ascii="Times New Roman" w:hAnsi="Times New Roman" w:cs="Times New Roman"/>
              </w:rPr>
              <w:t>Checked by: ---</w:t>
            </w:r>
          </w:p>
        </w:tc>
        <w:tc>
          <w:tcPr>
            <w:tcW w:w="2492" w:type="dxa"/>
            <w:gridSpan w:val="6"/>
          </w:tcPr>
          <w:p w14:paraId="3A5E36A8" w14:textId="77777777" w:rsidR="004232F9" w:rsidRDefault="004232F9" w:rsidP="0073065D">
            <w:pPr>
              <w:rPr>
                <w:rFonts w:ascii="Times New Roman" w:hAnsi="Times New Roman" w:cs="Times New Roman"/>
              </w:rPr>
            </w:pPr>
            <w:r>
              <w:rPr>
                <w:rFonts w:ascii="Times New Roman" w:hAnsi="Times New Roman" w:cs="Times New Roman"/>
              </w:rPr>
              <w:t>Date: 29/10/2024</w:t>
            </w:r>
          </w:p>
        </w:tc>
      </w:tr>
      <w:tr w:rsidR="004232F9" w14:paraId="2B751B6E" w14:textId="77777777" w:rsidTr="00185295">
        <w:trPr>
          <w:gridAfter w:val="1"/>
          <w:wAfter w:w="535" w:type="dxa"/>
          <w:trHeight w:val="516"/>
        </w:trPr>
        <w:tc>
          <w:tcPr>
            <w:tcW w:w="9209" w:type="dxa"/>
            <w:gridSpan w:val="20"/>
            <w:shd w:val="clear" w:color="auto" w:fill="auto"/>
          </w:tcPr>
          <w:p w14:paraId="269E8C32" w14:textId="2D7B7BE3" w:rsidR="004232F9" w:rsidRDefault="004232F9" w:rsidP="0073065D">
            <w:pPr>
              <w:rPr>
                <w:rFonts w:ascii="Times New Roman" w:hAnsi="Times New Roman" w:cs="Times New Roman"/>
              </w:rPr>
            </w:pPr>
            <w:r>
              <w:rPr>
                <w:noProof/>
              </w:rPr>
              <w:drawing>
                <wp:inline distT="0" distB="0" distL="0" distR="0" wp14:anchorId="754C8642" wp14:editId="79D8866D">
                  <wp:extent cx="5750006" cy="7648413"/>
                  <wp:effectExtent l="0" t="0" r="3175" b="0"/>
                  <wp:docPr id="1427735521" name="Picture 24"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35521" name="Picture 24" descr="A white sheet with black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7748" cy="7658712"/>
                          </a:xfrm>
                          <a:prstGeom prst="rect">
                            <a:avLst/>
                          </a:prstGeom>
                          <a:noFill/>
                          <a:ln>
                            <a:noFill/>
                          </a:ln>
                        </pic:spPr>
                      </pic:pic>
                    </a:graphicData>
                  </a:graphic>
                </wp:inline>
              </w:drawing>
            </w:r>
          </w:p>
        </w:tc>
      </w:tr>
    </w:tbl>
    <w:p w14:paraId="612D57B7" w14:textId="6B4A1EAF" w:rsidR="00464A0F" w:rsidRDefault="00464A0F" w:rsidP="00464A0F">
      <w:pPr>
        <w:pStyle w:val="Heading2"/>
        <w:rPr>
          <w:rFonts w:cs="Times New Roman"/>
        </w:rPr>
      </w:pPr>
      <w:bookmarkStart w:id="33" w:name="_Toc180929096"/>
      <w:bookmarkStart w:id="34" w:name="_Toc181171132"/>
      <w:r w:rsidRPr="006702D1">
        <w:rPr>
          <w:rFonts w:cs="Times New Roman"/>
        </w:rPr>
        <w:lastRenderedPageBreak/>
        <w:t>Beam design:</w:t>
      </w:r>
      <w:bookmarkEnd w:id="33"/>
      <w:bookmarkEnd w:id="34"/>
    </w:p>
    <w:p w14:paraId="44C165E4" w14:textId="1F4BA222" w:rsidR="008E5286" w:rsidRDefault="008E5286" w:rsidP="006F4D49">
      <w:pPr>
        <w:jc w:val="both"/>
        <w:rPr>
          <w:rFonts w:ascii="Times New Roman" w:hAnsi="Times New Roman" w:cs="Times New Roman"/>
        </w:rPr>
      </w:pPr>
      <w:r w:rsidRPr="00DC1B92">
        <w:rPr>
          <w:rFonts w:ascii="Times New Roman" w:hAnsi="Times New Roman" w:cs="Times New Roman"/>
        </w:rPr>
        <w:t xml:space="preserve">The </w:t>
      </w:r>
      <w:r>
        <w:rPr>
          <w:rFonts w:ascii="Times New Roman" w:hAnsi="Times New Roman" w:cs="Times New Roman"/>
        </w:rPr>
        <w:t>beam</w:t>
      </w:r>
      <w:r w:rsidRPr="00DC1B92">
        <w:rPr>
          <w:rFonts w:ascii="Times New Roman" w:hAnsi="Times New Roman" w:cs="Times New Roman"/>
        </w:rPr>
        <w:t xml:space="preserve"> design calculations are conducted in accordance with Eurocode standards</w:t>
      </w:r>
      <w:r w:rsidR="007718E9">
        <w:rPr>
          <w:rFonts w:ascii="Times New Roman" w:hAnsi="Times New Roman" w:cs="Times New Roman"/>
        </w:rPr>
        <w:t>, ‘</w:t>
      </w:r>
      <w:r w:rsidR="00356467">
        <w:rPr>
          <w:rFonts w:ascii="Times New Roman" w:hAnsi="Times New Roman" w:cs="Times New Roman"/>
        </w:rPr>
        <w:t>D</w:t>
      </w:r>
      <w:r w:rsidR="007718E9">
        <w:rPr>
          <w:rFonts w:ascii="Times New Roman" w:hAnsi="Times New Roman" w:cs="Times New Roman"/>
        </w:rPr>
        <w:t>esign of Structural Element</w:t>
      </w:r>
      <w:r w:rsidR="00356467">
        <w:rPr>
          <w:rFonts w:ascii="Times New Roman" w:hAnsi="Times New Roman" w:cs="Times New Roman"/>
        </w:rPr>
        <w:t xml:space="preserve">s’ Chapter 3 </w:t>
      </w:r>
      <w:sdt>
        <w:sdtPr>
          <w:rPr>
            <w:rFonts w:ascii="Times New Roman" w:hAnsi="Times New Roman" w:cs="Times New Roman"/>
            <w:color w:val="000000"/>
          </w:rPr>
          <w:tag w:val="MENDELEY_CITATION_v3_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"/>
          <w:id w:val="-1044285069"/>
          <w:placeholder>
            <w:docPart w:val="DefaultPlaceholder_-1854013440"/>
          </w:placeholder>
        </w:sdtPr>
        <w:sdtEndPr/>
        <w:sdtContent>
          <w:r w:rsidR="000F1943" w:rsidRPr="000F1943">
            <w:rPr>
              <w:rFonts w:eastAsia="Times New Roman"/>
              <w:color w:val="000000"/>
            </w:rPr>
            <w:t>(Design of Structural Elements Third Edition, 2009)</w:t>
          </w:r>
        </w:sdtContent>
      </w:sdt>
      <w:r w:rsidR="00C3547C">
        <w:rPr>
          <w:rFonts w:ascii="Times New Roman" w:hAnsi="Times New Roman" w:cs="Times New Roman"/>
        </w:rPr>
        <w:t xml:space="preserve"> </w:t>
      </w:r>
      <w:r w:rsidRPr="00DC1B92">
        <w:rPr>
          <w:rFonts w:ascii="Times New Roman" w:hAnsi="Times New Roman" w:cs="Times New Roman"/>
        </w:rPr>
        <w:t>, utilizing grade C</w:t>
      </w:r>
      <w:r w:rsidR="00C3547C">
        <w:rPr>
          <w:rFonts w:ascii="Times New Roman" w:hAnsi="Times New Roman" w:cs="Times New Roman"/>
        </w:rPr>
        <w:t>25</w:t>
      </w:r>
      <w:r w:rsidRPr="00DC1B92">
        <w:rPr>
          <w:rFonts w:ascii="Times New Roman" w:hAnsi="Times New Roman" w:cs="Times New Roman"/>
        </w:rPr>
        <w:t>/3</w:t>
      </w:r>
      <w:r w:rsidR="00C3547C">
        <w:rPr>
          <w:rFonts w:ascii="Times New Roman" w:hAnsi="Times New Roman" w:cs="Times New Roman"/>
        </w:rPr>
        <w:t>0</w:t>
      </w:r>
      <w:r w:rsidRPr="00DC1B92">
        <w:rPr>
          <w:rFonts w:ascii="Times New Roman" w:hAnsi="Times New Roman" w:cs="Times New Roman"/>
        </w:rPr>
        <w:t xml:space="preserve"> concrete to achieve the necessary strength and durability</w:t>
      </w:r>
      <w:r w:rsidR="009A1FE3" w:rsidRPr="009A1FE3">
        <w:rPr>
          <w:rFonts w:ascii="-webkit-standard" w:hAnsi="-webkit-standard"/>
          <w:color w:val="000000"/>
          <w:sz w:val="27"/>
          <w:szCs w:val="27"/>
        </w:rPr>
        <w:t xml:space="preserve"> </w:t>
      </w:r>
      <w:r w:rsidR="009A1FE3" w:rsidRPr="009A1FE3">
        <w:rPr>
          <w:rFonts w:ascii="Times New Roman" w:hAnsi="Times New Roman" w:cs="Times New Roman"/>
        </w:rPr>
        <w:t>Fixed supports have been selected for all beams to resist axial forces, shear, and bending moments from loads both inside and outside the school building.</w:t>
      </w:r>
      <w:r w:rsidR="000C54ED">
        <w:rPr>
          <w:rFonts w:ascii="Times New Roman" w:hAnsi="Times New Roman" w:cs="Times New Roman"/>
        </w:rPr>
        <w:t xml:space="preserve"> </w:t>
      </w:r>
      <w:r w:rsidRPr="00DC1B92">
        <w:rPr>
          <w:rFonts w:ascii="Times New Roman" w:hAnsi="Times New Roman" w:cs="Times New Roman"/>
        </w:rPr>
        <w:t>This calculation outlines the required reinforcement</w:t>
      </w:r>
      <w:r w:rsidR="00192E94">
        <w:rPr>
          <w:rFonts w:ascii="Times New Roman" w:hAnsi="Times New Roman" w:cs="Times New Roman"/>
        </w:rPr>
        <w:t xml:space="preserve">, </w:t>
      </w:r>
      <w:r w:rsidR="00E0188E">
        <w:rPr>
          <w:rFonts w:ascii="Times New Roman" w:hAnsi="Times New Roman" w:cs="Times New Roman"/>
        </w:rPr>
        <w:t>bar spacing</w:t>
      </w:r>
      <w:r w:rsidR="00192E94">
        <w:rPr>
          <w:rFonts w:ascii="Times New Roman" w:hAnsi="Times New Roman" w:cs="Times New Roman"/>
        </w:rPr>
        <w:t>, deflection and serviceability</w:t>
      </w:r>
      <w:r w:rsidR="00E0188E">
        <w:rPr>
          <w:rFonts w:ascii="Times New Roman" w:hAnsi="Times New Roman" w:cs="Times New Roman"/>
        </w:rPr>
        <w:t xml:space="preserve"> </w:t>
      </w:r>
      <w:r w:rsidRPr="00DC1B92">
        <w:rPr>
          <w:rFonts w:ascii="Times New Roman" w:hAnsi="Times New Roman" w:cs="Times New Roman"/>
        </w:rPr>
        <w:t xml:space="preserve">for </w:t>
      </w:r>
      <w:r w:rsidR="00E0188E">
        <w:rPr>
          <w:rFonts w:ascii="Times New Roman" w:hAnsi="Times New Roman" w:cs="Times New Roman"/>
        </w:rPr>
        <w:t>the beams</w:t>
      </w:r>
      <w:r w:rsidR="00D46632">
        <w:rPr>
          <w:rFonts w:ascii="Times New Roman" w:hAnsi="Times New Roman" w:cs="Times New Roman"/>
        </w:rPr>
        <w:t>,</w:t>
      </w:r>
      <w:r w:rsidRPr="00DC1B92">
        <w:rPr>
          <w:rFonts w:ascii="Times New Roman" w:hAnsi="Times New Roman" w:cs="Times New Roman"/>
        </w:rPr>
        <w:t xml:space="preserve"> confirm</w:t>
      </w:r>
      <w:r w:rsidR="00D46632">
        <w:rPr>
          <w:rFonts w:ascii="Times New Roman" w:hAnsi="Times New Roman" w:cs="Times New Roman"/>
        </w:rPr>
        <w:t xml:space="preserve">ing </w:t>
      </w:r>
      <w:r w:rsidRPr="00DC1B92">
        <w:rPr>
          <w:rFonts w:ascii="Times New Roman" w:hAnsi="Times New Roman" w:cs="Times New Roman"/>
        </w:rPr>
        <w:t>structural adequacy</w:t>
      </w:r>
      <w:r w:rsidR="000335E5">
        <w:rPr>
          <w:rFonts w:ascii="Times New Roman" w:hAnsi="Times New Roman" w:cs="Times New Roman"/>
        </w:rPr>
        <w:t xml:space="preserve"> using table 8 and 9 from Eurocode 2</w:t>
      </w:r>
      <w:r w:rsidRPr="00DC1B92">
        <w:rPr>
          <w:rFonts w:ascii="Times New Roman" w:hAnsi="Times New Roman" w:cs="Times New Roman"/>
        </w:rPr>
        <w:t>.</w:t>
      </w:r>
      <w:r w:rsidR="007D4EE5">
        <w:rPr>
          <w:rFonts w:ascii="Times New Roman" w:hAnsi="Times New Roman" w:cs="Times New Roman"/>
        </w:rPr>
        <w:t xml:space="preserve"> Key checks include bending moment</w:t>
      </w:r>
      <w:r w:rsidR="00E05813">
        <w:rPr>
          <w:rFonts w:ascii="Times New Roman" w:hAnsi="Times New Roman" w:cs="Times New Roman"/>
        </w:rPr>
        <w:t xml:space="preserve">, shear forces, reinforcement requirements and deflection check. </w:t>
      </w:r>
    </w:p>
    <w:p w14:paraId="538B5AC3" w14:textId="77777777" w:rsidR="00EA78E8" w:rsidRDefault="00BD66D5" w:rsidP="000335E5">
      <w:pPr>
        <w:keepNext/>
        <w:jc w:val="center"/>
      </w:pPr>
      <w:r w:rsidRPr="00540FF2">
        <w:rPr>
          <w:noProof/>
        </w:rPr>
        <w:drawing>
          <wp:inline distT="0" distB="0" distL="0" distR="0" wp14:anchorId="1A42B0F6" wp14:editId="0B8B8CD6">
            <wp:extent cx="5054600" cy="1930400"/>
            <wp:effectExtent l="0" t="0" r="0" b="0"/>
            <wp:docPr id="442428413" name="Picture 5"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9602" name="Picture 5" descr="A table with numbers and numbers&#10;&#10;Description automatically generated"/>
                    <pic:cNvPicPr/>
                  </pic:nvPicPr>
                  <pic:blipFill>
                    <a:blip r:embed="rId26"/>
                    <a:stretch>
                      <a:fillRect/>
                    </a:stretch>
                  </pic:blipFill>
                  <pic:spPr>
                    <a:xfrm>
                      <a:off x="0" y="0"/>
                      <a:ext cx="5054600" cy="1930400"/>
                    </a:xfrm>
                    <a:prstGeom prst="rect">
                      <a:avLst/>
                    </a:prstGeom>
                  </pic:spPr>
                </pic:pic>
              </a:graphicData>
            </a:graphic>
          </wp:inline>
        </w:drawing>
      </w:r>
    </w:p>
    <w:p w14:paraId="46091661" w14:textId="25B57124" w:rsidR="00BD66D5" w:rsidRDefault="00EA78E8" w:rsidP="000335E5">
      <w:pPr>
        <w:pStyle w:val="Caption"/>
        <w:jc w:val="center"/>
        <w:rPr>
          <w:rFonts w:ascii="Times New Roman" w:hAnsi="Times New Roman" w:cs="Times New Roman"/>
        </w:rPr>
      </w:pPr>
      <w:r>
        <w:t xml:space="preserve">Table </w:t>
      </w:r>
      <w:r>
        <w:fldChar w:fldCharType="begin"/>
      </w:r>
      <w:r>
        <w:instrText xml:space="preserve"> SEQ Table \* ARABIC </w:instrText>
      </w:r>
      <w:r>
        <w:fldChar w:fldCharType="separate"/>
      </w:r>
      <w:r w:rsidR="009B5214">
        <w:rPr>
          <w:noProof/>
        </w:rPr>
        <w:t>8</w:t>
      </w:r>
      <w:r>
        <w:fldChar w:fldCharType="end"/>
      </w:r>
      <w:r>
        <w:t xml:space="preserve">: </w:t>
      </w:r>
      <w:r w:rsidRPr="007958A6">
        <w:t>Required Area of Steel (in mm²) for Different Bar Sizes and Quantities</w:t>
      </w:r>
      <w:r>
        <w:t xml:space="preserve"> from EC2</w:t>
      </w:r>
    </w:p>
    <w:p w14:paraId="2F2BA5F0" w14:textId="77777777" w:rsidR="000335E5" w:rsidRDefault="00BD66D5" w:rsidP="000335E5">
      <w:pPr>
        <w:keepNext/>
        <w:jc w:val="center"/>
      </w:pPr>
      <w:r w:rsidRPr="00BD66D5">
        <w:rPr>
          <w:rFonts w:ascii="Times New Roman" w:hAnsi="Times New Roman" w:cs="Times New Roman"/>
          <w:noProof/>
        </w:rPr>
        <w:drawing>
          <wp:inline distT="0" distB="0" distL="0" distR="0" wp14:anchorId="3ED7F7FE" wp14:editId="7E51A662">
            <wp:extent cx="5372100" cy="1104900"/>
            <wp:effectExtent l="0" t="0" r="0" b="0"/>
            <wp:docPr id="2059222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0590" name=""/>
                    <pic:cNvPicPr/>
                  </pic:nvPicPr>
                  <pic:blipFill>
                    <a:blip r:embed="rId27"/>
                    <a:stretch>
                      <a:fillRect/>
                    </a:stretch>
                  </pic:blipFill>
                  <pic:spPr>
                    <a:xfrm>
                      <a:off x="0" y="0"/>
                      <a:ext cx="5372100" cy="1104900"/>
                    </a:xfrm>
                    <a:prstGeom prst="rect">
                      <a:avLst/>
                    </a:prstGeom>
                  </pic:spPr>
                </pic:pic>
              </a:graphicData>
            </a:graphic>
          </wp:inline>
        </w:drawing>
      </w:r>
    </w:p>
    <w:p w14:paraId="6A968812" w14:textId="713E07E3" w:rsidR="00BD66D5" w:rsidRPr="00DC1B92" w:rsidRDefault="000335E5" w:rsidP="000335E5">
      <w:pPr>
        <w:pStyle w:val="Caption"/>
        <w:jc w:val="center"/>
        <w:rPr>
          <w:rFonts w:ascii="Times New Roman" w:hAnsi="Times New Roman" w:cs="Times New Roman"/>
        </w:rPr>
      </w:pPr>
      <w:r>
        <w:t xml:space="preserve">Table </w:t>
      </w:r>
      <w:r>
        <w:fldChar w:fldCharType="begin"/>
      </w:r>
      <w:r>
        <w:instrText xml:space="preserve"> SEQ Table \* ARABIC </w:instrText>
      </w:r>
      <w:r>
        <w:fldChar w:fldCharType="separate"/>
      </w:r>
      <w:r w:rsidR="009B5214">
        <w:rPr>
          <w:noProof/>
        </w:rPr>
        <w:t>9</w:t>
      </w:r>
      <w:r>
        <w:fldChar w:fldCharType="end"/>
      </w:r>
      <w:r>
        <w:t xml:space="preserve">: </w:t>
      </w:r>
      <w:r w:rsidRPr="00B518C5">
        <w:t>Steel Area Provided by Link Spacing for Different Diameters</w:t>
      </w:r>
      <w:r>
        <w:t xml:space="preserve"> from EC2</w:t>
      </w:r>
    </w:p>
    <w:p w14:paraId="7AF8E6C0" w14:textId="1133E0AF" w:rsidR="00A97E0D" w:rsidRDefault="00D17662" w:rsidP="00267739">
      <w:pPr>
        <w:keepNext/>
        <w:jc w:val="center"/>
      </w:pPr>
      <w:r w:rsidRPr="00D17662">
        <w:drawing>
          <wp:inline distT="0" distB="0" distL="0" distR="0" wp14:anchorId="70676977" wp14:editId="27C7C2C0">
            <wp:extent cx="2379600" cy="1800000"/>
            <wp:effectExtent l="0" t="0" r="0" b="3810"/>
            <wp:docPr id="1708121277" name="Picture 11" descr="A diagram of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1277" name="Picture 11" descr="A diagram of a beam&#10;&#10;Description automatically generated"/>
                    <pic:cNvPicPr/>
                  </pic:nvPicPr>
                  <pic:blipFill>
                    <a:blip r:embed="rId28"/>
                    <a:stretch>
                      <a:fillRect/>
                    </a:stretch>
                  </pic:blipFill>
                  <pic:spPr>
                    <a:xfrm>
                      <a:off x="0" y="0"/>
                      <a:ext cx="2379600" cy="1800000"/>
                    </a:xfrm>
                    <a:prstGeom prst="rect">
                      <a:avLst/>
                    </a:prstGeom>
                  </pic:spPr>
                </pic:pic>
              </a:graphicData>
            </a:graphic>
          </wp:inline>
        </w:drawing>
      </w:r>
    </w:p>
    <w:p w14:paraId="4EEAAB98" w14:textId="3602801F" w:rsidR="00A97E0D" w:rsidRPr="008E5286" w:rsidRDefault="00267739" w:rsidP="00267739">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Minimum Length and Lapping of Beam Reinforcement over Support</w:t>
      </w:r>
    </w:p>
    <w:p w14:paraId="238AE777" w14:textId="0B1E8715" w:rsidR="00BD66D5" w:rsidRPr="00BD66D5" w:rsidRDefault="00464A0F" w:rsidP="00BD66D5">
      <w:pPr>
        <w:pStyle w:val="Heading3"/>
        <w:rPr>
          <w:rFonts w:ascii="Times New Roman" w:hAnsi="Times New Roman" w:cs="Times New Roman"/>
        </w:rPr>
      </w:pPr>
      <w:bookmarkStart w:id="35" w:name="_Toc180929097"/>
      <w:bookmarkStart w:id="36" w:name="_Toc181171133"/>
      <w:r w:rsidRPr="006702D1">
        <w:rPr>
          <w:rFonts w:ascii="Times New Roman" w:hAnsi="Times New Roman" w:cs="Times New Roman"/>
        </w:rPr>
        <w:t xml:space="preserve">Beam </w:t>
      </w:r>
      <w:r w:rsidR="007C60E7" w:rsidRPr="006702D1">
        <w:rPr>
          <w:rFonts w:ascii="Times New Roman" w:hAnsi="Times New Roman" w:cs="Times New Roman"/>
        </w:rPr>
        <w:t>C</w:t>
      </w:r>
      <w:r w:rsidRPr="006702D1">
        <w:rPr>
          <w:rFonts w:ascii="Times New Roman" w:hAnsi="Times New Roman" w:cs="Times New Roman"/>
        </w:rPr>
        <w:t>1/2</w:t>
      </w:r>
      <w:bookmarkEnd w:id="36"/>
      <w:r w:rsidRPr="006702D1">
        <w:rPr>
          <w:rFonts w:ascii="Times New Roman" w:hAnsi="Times New Roman" w:cs="Times New Roman"/>
        </w:rPr>
        <w:t xml:space="preserve"> </w:t>
      </w:r>
      <w:bookmarkEnd w:id="35"/>
    </w:p>
    <w:p w14:paraId="0E882702" w14:textId="774F617B" w:rsidR="00A76F36" w:rsidRDefault="00C91157" w:rsidP="00267739">
      <w:pPr>
        <w:jc w:val="both"/>
        <w:rPr>
          <w:rFonts w:ascii="Times New Roman" w:hAnsi="Times New Roman" w:cs="Times New Roman"/>
          <w:color w:val="000000"/>
          <w:sz w:val="24"/>
          <w:szCs w:val="24"/>
        </w:rPr>
      </w:pPr>
      <w:r w:rsidRPr="006A1EF6">
        <w:rPr>
          <w:rFonts w:ascii="Times New Roman" w:hAnsi="Times New Roman" w:cs="Times New Roman"/>
          <w:color w:val="000000"/>
        </w:rPr>
        <w:t xml:space="preserve">Beam C1/2 carries a distributed load over an area </w:t>
      </w:r>
      <w:r w:rsidR="00B82BB9" w:rsidRPr="006A1EF6">
        <w:rPr>
          <w:rFonts w:ascii="Times New Roman" w:hAnsi="Times New Roman" w:cs="Times New Roman"/>
          <w:color w:val="000000"/>
        </w:rPr>
        <w:t>of</w:t>
      </w:r>
      <w:r w:rsidRPr="006A1EF6">
        <w:rPr>
          <w:rFonts w:ascii="Times New Roman" w:hAnsi="Times New Roman" w:cs="Times New Roman"/>
          <w:color w:val="000000"/>
        </w:rPr>
        <w:t xml:space="preserve"> two trapeziums</w:t>
      </w:r>
      <w:r w:rsidR="0095674C" w:rsidRPr="006A1EF6">
        <w:rPr>
          <w:rFonts w:ascii="Times New Roman" w:hAnsi="Times New Roman" w:cs="Times New Roman"/>
          <w:color w:val="000000"/>
        </w:rPr>
        <w:t xml:space="preserve"> due to both sides being two-way slabs</w:t>
      </w:r>
      <w:r w:rsidRPr="006A1EF6">
        <w:rPr>
          <w:rFonts w:ascii="Times New Roman" w:hAnsi="Times New Roman" w:cs="Times New Roman"/>
          <w:color w:val="000000"/>
        </w:rPr>
        <w:t xml:space="preserve">, </w:t>
      </w:r>
      <w:r w:rsidR="00B82BB9" w:rsidRPr="006A1EF6">
        <w:rPr>
          <w:rFonts w:ascii="Times New Roman" w:hAnsi="Times New Roman" w:cs="Times New Roman"/>
          <w:color w:val="000000"/>
        </w:rPr>
        <w:t>which</w:t>
      </w:r>
      <w:r w:rsidRPr="006A1EF6">
        <w:rPr>
          <w:rFonts w:ascii="Times New Roman" w:hAnsi="Times New Roman" w:cs="Times New Roman"/>
          <w:color w:val="000000"/>
        </w:rPr>
        <w:t xml:space="preserve"> primarily include </w:t>
      </w:r>
      <w:r w:rsidR="00B82BB9" w:rsidRPr="006A1EF6">
        <w:rPr>
          <w:rFonts w:ascii="Times New Roman" w:hAnsi="Times New Roman" w:cs="Times New Roman"/>
          <w:color w:val="000000"/>
        </w:rPr>
        <w:t>the load of a</w:t>
      </w:r>
      <w:r w:rsidRPr="006A1EF6">
        <w:rPr>
          <w:rFonts w:ascii="Times New Roman" w:hAnsi="Times New Roman" w:cs="Times New Roman"/>
          <w:color w:val="000000"/>
        </w:rPr>
        <w:t xml:space="preserve"> classroom and a portion of a corridor. To ensure </w:t>
      </w:r>
      <w:r w:rsidR="00B82BB9" w:rsidRPr="006A1EF6">
        <w:rPr>
          <w:rFonts w:ascii="Times New Roman" w:hAnsi="Times New Roman" w:cs="Times New Roman"/>
          <w:color w:val="000000"/>
        </w:rPr>
        <w:t xml:space="preserve">the </w:t>
      </w:r>
      <w:r w:rsidRPr="006A1EF6">
        <w:rPr>
          <w:rFonts w:ascii="Times New Roman" w:hAnsi="Times New Roman" w:cs="Times New Roman"/>
          <w:color w:val="000000"/>
        </w:rPr>
        <w:t>worst-case scenario</w:t>
      </w:r>
      <w:r w:rsidR="00B82BB9" w:rsidRPr="006A1EF6">
        <w:rPr>
          <w:rFonts w:ascii="Times New Roman" w:hAnsi="Times New Roman" w:cs="Times New Roman"/>
          <w:color w:val="000000"/>
        </w:rPr>
        <w:t xml:space="preserve"> is accounted for</w:t>
      </w:r>
      <w:r w:rsidRPr="006A1EF6">
        <w:rPr>
          <w:rFonts w:ascii="Times New Roman" w:hAnsi="Times New Roman" w:cs="Times New Roman"/>
          <w:color w:val="000000"/>
        </w:rPr>
        <w:t xml:space="preserve">, this area is calculated using the classroom load of 3 </w:t>
      </w:r>
      <w:proofErr w:type="spellStart"/>
      <w:r w:rsidRPr="006A1EF6">
        <w:rPr>
          <w:rFonts w:ascii="Times New Roman" w:hAnsi="Times New Roman" w:cs="Times New Roman"/>
          <w:color w:val="000000"/>
        </w:rPr>
        <w:t>kN</w:t>
      </w:r>
      <w:proofErr w:type="spellEnd"/>
      <w:r w:rsidRPr="006A1EF6">
        <w:rPr>
          <w:rFonts w:ascii="Times New Roman" w:hAnsi="Times New Roman" w:cs="Times New Roman"/>
          <w:color w:val="000000"/>
        </w:rPr>
        <w:t>/m²</w:t>
      </w:r>
      <w:r w:rsidR="00B82BB9" w:rsidRPr="006A1EF6">
        <w:rPr>
          <w:rFonts w:ascii="Times New Roman" w:hAnsi="Times New Roman" w:cs="Times New Roman"/>
          <w:color w:val="000000"/>
        </w:rPr>
        <w:t>,</w:t>
      </w:r>
      <w:r w:rsidR="00BD66D5">
        <w:rPr>
          <w:rFonts w:ascii="Times New Roman" w:hAnsi="Times New Roman" w:cs="Times New Roman"/>
          <w:color w:val="000000"/>
        </w:rPr>
        <w:t xml:space="preserve"> representing a higher loading accountability</w:t>
      </w:r>
      <w:r w:rsidR="00737C9D" w:rsidRPr="006A1EF6">
        <w:rPr>
          <w:rFonts w:ascii="Times New Roman" w:hAnsi="Times New Roman" w:cs="Times New Roman"/>
          <w:color w:val="000000"/>
        </w:rPr>
        <w:t xml:space="preserve"> compared to the corridor.</w:t>
      </w:r>
      <w:r w:rsidR="00737C9D">
        <w:rPr>
          <w:rFonts w:ascii="Times New Roman" w:hAnsi="Times New Roman" w:cs="Times New Roman"/>
          <w:color w:val="000000"/>
          <w:sz w:val="24"/>
          <w:szCs w:val="24"/>
        </w:rPr>
        <w:t xml:space="preserve"> </w:t>
      </w:r>
    </w:p>
    <w:p w14:paraId="46511B79" w14:textId="77777777" w:rsidR="00267739" w:rsidRDefault="00267739" w:rsidP="00267739">
      <w:pPr>
        <w:jc w:val="both"/>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1288"/>
        <w:gridCol w:w="2576"/>
        <w:gridCol w:w="2576"/>
        <w:gridCol w:w="2576"/>
      </w:tblGrid>
      <w:tr w:rsidR="00A76F36" w14:paraId="6DAC03DE" w14:textId="77777777">
        <w:tc>
          <w:tcPr>
            <w:tcW w:w="1288" w:type="dxa"/>
            <w:vMerge w:val="restart"/>
            <w:shd w:val="clear" w:color="auto" w:fill="AEAAAA" w:themeFill="background2" w:themeFillShade="BF"/>
          </w:tcPr>
          <w:p w14:paraId="615CC8BB" w14:textId="4AE28A41" w:rsidR="00A76F36" w:rsidRDefault="00A76F36">
            <w:pPr>
              <w:rPr>
                <w:rFonts w:ascii="Times New Roman" w:hAnsi="Times New Roman" w:cs="Times New Roman"/>
              </w:rPr>
            </w:pPr>
            <w:r>
              <w:rPr>
                <w:rFonts w:ascii="Times New Roman" w:hAnsi="Times New Roman" w:cs="Times New Roman"/>
              </w:rPr>
              <w:lastRenderedPageBreak/>
              <w:t>CEGE0021</w:t>
            </w:r>
          </w:p>
        </w:tc>
        <w:tc>
          <w:tcPr>
            <w:tcW w:w="5152" w:type="dxa"/>
            <w:gridSpan w:val="2"/>
            <w:vMerge w:val="restart"/>
          </w:tcPr>
          <w:p w14:paraId="6331C087" w14:textId="77777777" w:rsidR="002800C8" w:rsidRDefault="002800C8">
            <w:pPr>
              <w:rPr>
                <w:rFonts w:ascii="Times New Roman" w:hAnsi="Times New Roman" w:cs="Times New Roman"/>
              </w:rPr>
            </w:pPr>
            <w:r>
              <w:rPr>
                <w:rFonts w:ascii="Times New Roman" w:hAnsi="Times New Roman" w:cs="Times New Roman"/>
              </w:rPr>
              <w:t xml:space="preserve">Project </w:t>
            </w:r>
          </w:p>
          <w:p w14:paraId="3F8D8B85" w14:textId="06B3E7FE" w:rsidR="00A76F36" w:rsidRDefault="002800C8">
            <w:pPr>
              <w:jc w:val="center"/>
              <w:rPr>
                <w:rFonts w:ascii="Times New Roman" w:hAnsi="Times New Roman" w:cs="Times New Roman"/>
              </w:rPr>
            </w:pPr>
            <w:r>
              <w:rPr>
                <w:rFonts w:ascii="Times New Roman" w:hAnsi="Times New Roman" w:cs="Times New Roman"/>
              </w:rPr>
              <w:t xml:space="preserve">School Design Project </w:t>
            </w:r>
          </w:p>
        </w:tc>
        <w:tc>
          <w:tcPr>
            <w:tcW w:w="2576" w:type="dxa"/>
          </w:tcPr>
          <w:p w14:paraId="342E4223" w14:textId="77251250" w:rsidR="00A76F36" w:rsidRDefault="00A76F36">
            <w:pPr>
              <w:rPr>
                <w:rFonts w:ascii="Times New Roman" w:hAnsi="Times New Roman" w:cs="Times New Roman"/>
              </w:rPr>
            </w:pPr>
            <w:r>
              <w:rPr>
                <w:rFonts w:ascii="Times New Roman" w:hAnsi="Times New Roman" w:cs="Times New Roman"/>
              </w:rPr>
              <w:t xml:space="preserve">Job </w:t>
            </w:r>
            <w:proofErr w:type="gramStart"/>
            <w:r>
              <w:rPr>
                <w:rFonts w:ascii="Times New Roman" w:hAnsi="Times New Roman" w:cs="Times New Roman"/>
              </w:rPr>
              <w:t>ref</w:t>
            </w:r>
            <w:r w:rsidR="002800C8">
              <w:rPr>
                <w:rFonts w:ascii="Times New Roman" w:hAnsi="Times New Roman" w:cs="Times New Roman"/>
              </w:rPr>
              <w:t>:-----</w:t>
            </w:r>
            <w:proofErr w:type="gramEnd"/>
          </w:p>
        </w:tc>
      </w:tr>
      <w:tr w:rsidR="00A76F36" w14:paraId="3AE4922D" w14:textId="77777777">
        <w:trPr>
          <w:trHeight w:val="253"/>
        </w:trPr>
        <w:tc>
          <w:tcPr>
            <w:tcW w:w="1288" w:type="dxa"/>
            <w:vMerge/>
            <w:shd w:val="clear" w:color="auto" w:fill="AEAAAA" w:themeFill="background2" w:themeFillShade="BF"/>
          </w:tcPr>
          <w:p w14:paraId="7B1D3C9A" w14:textId="77777777" w:rsidR="00A76F36" w:rsidRDefault="00A76F36">
            <w:pPr>
              <w:rPr>
                <w:rFonts w:ascii="Times New Roman" w:hAnsi="Times New Roman" w:cs="Times New Roman"/>
              </w:rPr>
            </w:pPr>
          </w:p>
        </w:tc>
        <w:tc>
          <w:tcPr>
            <w:tcW w:w="5152" w:type="dxa"/>
            <w:gridSpan w:val="2"/>
            <w:vMerge/>
          </w:tcPr>
          <w:p w14:paraId="2BAAE1CC" w14:textId="39A3CD90" w:rsidR="00A76F36" w:rsidRDefault="00A76F36">
            <w:pPr>
              <w:jc w:val="center"/>
              <w:rPr>
                <w:rFonts w:ascii="Times New Roman" w:hAnsi="Times New Roman" w:cs="Times New Roman"/>
              </w:rPr>
            </w:pPr>
          </w:p>
        </w:tc>
        <w:tc>
          <w:tcPr>
            <w:tcW w:w="2576" w:type="dxa"/>
            <w:vMerge w:val="restart"/>
          </w:tcPr>
          <w:p w14:paraId="55A520B5" w14:textId="7B651425" w:rsidR="00A76F36" w:rsidRDefault="00A76F36">
            <w:pPr>
              <w:rPr>
                <w:rFonts w:ascii="Times New Roman" w:hAnsi="Times New Roman" w:cs="Times New Roman"/>
              </w:rPr>
            </w:pPr>
            <w:r>
              <w:rPr>
                <w:rFonts w:ascii="Times New Roman" w:hAnsi="Times New Roman" w:cs="Times New Roman"/>
              </w:rPr>
              <w:t xml:space="preserve">Sheet No/ </w:t>
            </w:r>
            <w:r w:rsidR="00C640D5">
              <w:rPr>
                <w:rFonts w:ascii="Times New Roman" w:hAnsi="Times New Roman" w:cs="Times New Roman"/>
              </w:rPr>
              <w:t>1</w:t>
            </w:r>
          </w:p>
        </w:tc>
      </w:tr>
      <w:tr w:rsidR="00A76F36" w14:paraId="418DE6FC" w14:textId="77777777">
        <w:tc>
          <w:tcPr>
            <w:tcW w:w="1288" w:type="dxa"/>
            <w:vMerge/>
            <w:shd w:val="clear" w:color="auto" w:fill="AEAAAA" w:themeFill="background2" w:themeFillShade="BF"/>
          </w:tcPr>
          <w:p w14:paraId="6DC89AB1" w14:textId="77777777" w:rsidR="00A76F36" w:rsidRDefault="00A76F36">
            <w:pPr>
              <w:rPr>
                <w:rFonts w:ascii="Times New Roman" w:hAnsi="Times New Roman" w:cs="Times New Roman"/>
              </w:rPr>
            </w:pPr>
          </w:p>
        </w:tc>
        <w:tc>
          <w:tcPr>
            <w:tcW w:w="5152" w:type="dxa"/>
            <w:gridSpan w:val="2"/>
          </w:tcPr>
          <w:p w14:paraId="43E36A0B" w14:textId="77777777" w:rsidR="00A76F36" w:rsidRDefault="00A76F36">
            <w:pPr>
              <w:rPr>
                <w:rFonts w:ascii="Times New Roman" w:hAnsi="Times New Roman" w:cs="Times New Roman"/>
              </w:rPr>
            </w:pPr>
            <w:r>
              <w:rPr>
                <w:rFonts w:ascii="Times New Roman" w:hAnsi="Times New Roman" w:cs="Times New Roman"/>
              </w:rPr>
              <w:t>Section:</w:t>
            </w:r>
          </w:p>
          <w:p w14:paraId="1317087B" w14:textId="77777777" w:rsidR="00C640D5" w:rsidRDefault="00C640D5" w:rsidP="00C640D5">
            <w:r w:rsidRPr="006702D1">
              <w:t xml:space="preserve">Beam C1/2 </w:t>
            </w:r>
          </w:p>
          <w:p w14:paraId="0667F780" w14:textId="77777777" w:rsidR="00A76F36" w:rsidRDefault="00A76F36">
            <w:pPr>
              <w:jc w:val="center"/>
              <w:rPr>
                <w:rFonts w:ascii="Times New Roman" w:hAnsi="Times New Roman" w:cs="Times New Roman"/>
              </w:rPr>
            </w:pPr>
          </w:p>
        </w:tc>
        <w:tc>
          <w:tcPr>
            <w:tcW w:w="2576" w:type="dxa"/>
            <w:vMerge/>
          </w:tcPr>
          <w:p w14:paraId="5D8E9242" w14:textId="77777777" w:rsidR="00A76F36" w:rsidRDefault="00A76F36">
            <w:pPr>
              <w:rPr>
                <w:rFonts w:ascii="Times New Roman" w:hAnsi="Times New Roman" w:cs="Times New Roman"/>
              </w:rPr>
            </w:pPr>
          </w:p>
        </w:tc>
      </w:tr>
      <w:tr w:rsidR="00A76F36" w14:paraId="259EEC31" w14:textId="77777777">
        <w:trPr>
          <w:trHeight w:val="516"/>
        </w:trPr>
        <w:tc>
          <w:tcPr>
            <w:tcW w:w="1288" w:type="dxa"/>
            <w:vMerge/>
            <w:shd w:val="clear" w:color="auto" w:fill="AEAAAA" w:themeFill="background2" w:themeFillShade="BF"/>
          </w:tcPr>
          <w:p w14:paraId="7BE338CB" w14:textId="77777777" w:rsidR="00A76F36" w:rsidRDefault="00A76F36">
            <w:pPr>
              <w:rPr>
                <w:rFonts w:ascii="Times New Roman" w:hAnsi="Times New Roman" w:cs="Times New Roman"/>
              </w:rPr>
            </w:pPr>
          </w:p>
        </w:tc>
        <w:tc>
          <w:tcPr>
            <w:tcW w:w="2576" w:type="dxa"/>
          </w:tcPr>
          <w:p w14:paraId="5706CF7C" w14:textId="77777777" w:rsidR="00A76F36" w:rsidRDefault="00A76F36">
            <w:pPr>
              <w:rPr>
                <w:rFonts w:ascii="Times New Roman" w:hAnsi="Times New Roman" w:cs="Times New Roman"/>
              </w:rPr>
            </w:pPr>
            <w:r>
              <w:rPr>
                <w:rFonts w:ascii="Times New Roman" w:hAnsi="Times New Roman" w:cs="Times New Roman"/>
              </w:rPr>
              <w:t>Calc By.</w:t>
            </w:r>
          </w:p>
          <w:p w14:paraId="3B52BF1C" w14:textId="77777777"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707A60B2" w14:textId="67A0D3D2" w:rsidR="00A76F36" w:rsidRDefault="00A76F36">
            <w:pPr>
              <w:rPr>
                <w:rFonts w:ascii="Times New Roman" w:hAnsi="Times New Roman" w:cs="Times New Roman"/>
              </w:rPr>
            </w:pPr>
            <w:r>
              <w:rPr>
                <w:rFonts w:ascii="Times New Roman" w:hAnsi="Times New Roman" w:cs="Times New Roman"/>
              </w:rPr>
              <w:t xml:space="preserve">Checked by: </w:t>
            </w:r>
            <w:r w:rsidR="002800C8">
              <w:rPr>
                <w:rFonts w:ascii="Times New Roman" w:hAnsi="Times New Roman" w:cs="Times New Roman"/>
              </w:rPr>
              <w:t>----</w:t>
            </w:r>
          </w:p>
        </w:tc>
        <w:tc>
          <w:tcPr>
            <w:tcW w:w="2576" w:type="dxa"/>
          </w:tcPr>
          <w:p w14:paraId="21DC9077" w14:textId="30BEC10A" w:rsidR="00A76F36" w:rsidRDefault="00A76F36">
            <w:pPr>
              <w:rPr>
                <w:rFonts w:ascii="Times New Roman" w:hAnsi="Times New Roman" w:cs="Times New Roman"/>
              </w:rPr>
            </w:pPr>
            <w:r>
              <w:rPr>
                <w:rFonts w:ascii="Times New Roman" w:hAnsi="Times New Roman" w:cs="Times New Roman"/>
              </w:rPr>
              <w:t>Date:</w:t>
            </w:r>
            <w:r w:rsidR="00C640D5">
              <w:rPr>
                <w:rFonts w:ascii="Times New Roman" w:hAnsi="Times New Roman" w:cs="Times New Roman"/>
              </w:rPr>
              <w:t>29/10/202</w:t>
            </w:r>
            <w:r w:rsidR="002800C8">
              <w:rPr>
                <w:rFonts w:ascii="Times New Roman" w:hAnsi="Times New Roman" w:cs="Times New Roman"/>
              </w:rPr>
              <w:t>4</w:t>
            </w:r>
          </w:p>
        </w:tc>
      </w:tr>
    </w:tbl>
    <w:p w14:paraId="1BC581AE" w14:textId="19CEA5EF" w:rsidR="004B4412" w:rsidRPr="00BD66D5" w:rsidRDefault="00D7683E" w:rsidP="00CD12BF">
      <w:pPr>
        <w:rPr>
          <w:rFonts w:ascii="Times New Roman" w:hAnsi="Times New Roman" w:cs="Times New Roman"/>
          <w:color w:val="000000"/>
        </w:rPr>
      </w:pPr>
      <w:r>
        <w:rPr>
          <w:noProof/>
          <w:sz w:val="18"/>
          <w:szCs w:val="18"/>
        </w:rPr>
        <mc:AlternateContent>
          <mc:Choice Requires="wps">
            <w:drawing>
              <wp:anchor distT="0" distB="0" distL="114300" distR="114300" simplePos="0" relativeHeight="251624960" behindDoc="0" locked="0" layoutInCell="1" allowOverlap="1" wp14:anchorId="27C076A7" wp14:editId="0C397EBA">
                <wp:simplePos x="0" y="0"/>
                <wp:positionH relativeFrom="column">
                  <wp:posOffset>0</wp:posOffset>
                </wp:positionH>
                <wp:positionV relativeFrom="paragraph">
                  <wp:posOffset>-1905</wp:posOffset>
                </wp:positionV>
                <wp:extent cx="5715000" cy="6324600"/>
                <wp:effectExtent l="0" t="0" r="19050" b="19050"/>
                <wp:wrapNone/>
                <wp:docPr id="864841064" name="Text Box 4"/>
                <wp:cNvGraphicFramePr/>
                <a:graphic xmlns:a="http://schemas.openxmlformats.org/drawingml/2006/main">
                  <a:graphicData uri="http://schemas.microsoft.com/office/word/2010/wordprocessingShape">
                    <wps:wsp>
                      <wps:cNvSpPr txBox="1"/>
                      <wps:spPr>
                        <a:xfrm>
                          <a:off x="0" y="0"/>
                          <a:ext cx="5715000" cy="6324600"/>
                        </a:xfrm>
                        <a:prstGeom prst="rect">
                          <a:avLst/>
                        </a:prstGeom>
                        <a:noFill/>
                        <a:ln w="6350">
                          <a:solidFill>
                            <a:prstClr val="black"/>
                          </a:solidFill>
                        </a:ln>
                      </wps:spPr>
                      <wps:txbx>
                        <w:txbxContent>
                          <w:p w14:paraId="7E6851C0"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7C076A7" id="_x0000_t202" coordsize="21600,21600" o:spt="202" path="m,l,21600r21600,l21600,xe">
                <v:stroke joinstyle="miter"/>
                <v:path gradientshapeok="t" o:connecttype="rect"/>
              </v:shapetype>
              <v:shape id="Text Box 4" o:spid="_x0000_s1030" type="#_x0000_t202" style="position:absolute;margin-left:0;margin-top:-.15pt;width:450pt;height:498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" filled="f" strokeweight=".5pt">
                <v:textbox>
                  <w:txbxContent>
                    <w:p w14:paraId="7E6851C0" w14:textId="77777777" w:rsidR="00D7683E" w:rsidRDefault="00D7683E"/>
                  </w:txbxContent>
                </v:textbox>
              </v:shape>
            </w:pict>
          </mc:Fallback>
        </mc:AlternateContent>
      </w:r>
      <w:r w:rsidR="00F971C4" w:rsidRPr="00C91157">
        <w:rPr>
          <w:noProof/>
          <w:sz w:val="18"/>
          <w:szCs w:val="18"/>
        </w:rPr>
        <w:drawing>
          <wp:inline distT="0" distB="0" distL="0" distR="0" wp14:anchorId="78FC9C73" wp14:editId="76440807">
            <wp:extent cx="4792642" cy="6347012"/>
            <wp:effectExtent l="0" t="0" r="0" b="3175"/>
            <wp:docPr id="6857267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48262" name=""/>
                    <pic:cNvPicPr/>
                  </pic:nvPicPr>
                  <pic:blipFill>
                    <a:blip r:embed="rId29"/>
                    <a:stretch>
                      <a:fillRect/>
                    </a:stretch>
                  </pic:blipFill>
                  <pic:spPr>
                    <a:xfrm>
                      <a:off x="0" y="0"/>
                      <a:ext cx="4793583" cy="6348258"/>
                    </a:xfrm>
                    <a:prstGeom prst="rect">
                      <a:avLst/>
                    </a:prstGeom>
                  </pic:spPr>
                </pic:pic>
              </a:graphicData>
            </a:graphic>
          </wp:inline>
        </w:drawing>
      </w:r>
    </w:p>
    <w:p w14:paraId="5552D72C" w14:textId="52B9F5CD" w:rsidR="001617A3" w:rsidRPr="00381ABB" w:rsidRDefault="00E5123D" w:rsidP="006F4D49">
      <w:pPr>
        <w:jc w:val="both"/>
        <w:rPr>
          <w:rFonts w:ascii="Times New Roman" w:hAnsi="Times New Roman" w:cs="Times New Roman"/>
          <w:noProof/>
        </w:rPr>
      </w:pPr>
      <w:r w:rsidRPr="00381ABB">
        <w:rPr>
          <w:rFonts w:ascii="Times New Roman" w:hAnsi="Times New Roman" w:cs="Times New Roman"/>
          <w:noProof/>
        </w:rPr>
        <w:t xml:space="preserve">As shown above, the maximum </w:t>
      </w:r>
      <w:r w:rsidR="00F76D3A" w:rsidRPr="00381ABB">
        <w:rPr>
          <w:rFonts w:ascii="Times New Roman" w:hAnsi="Times New Roman" w:cs="Times New Roman"/>
          <w:noProof/>
        </w:rPr>
        <w:t xml:space="preserve">moment is distributed in the mid-span while the maximum shear force is distributed at the supports, therefore, </w:t>
      </w:r>
      <w:r w:rsidR="00F90294" w:rsidRPr="00381ABB">
        <w:rPr>
          <w:rFonts w:ascii="Times New Roman" w:hAnsi="Times New Roman" w:cs="Times New Roman"/>
          <w:noProof/>
        </w:rPr>
        <w:t xml:space="preserve">the maximum bending moments and shear forces are calculated at these </w:t>
      </w:r>
      <w:r w:rsidR="00381ABB" w:rsidRPr="00381ABB">
        <w:rPr>
          <w:rFonts w:ascii="Times New Roman" w:hAnsi="Times New Roman" w:cs="Times New Roman"/>
          <w:noProof/>
        </w:rPr>
        <w:t>locations</w:t>
      </w:r>
      <w:r w:rsidR="00F90294" w:rsidRPr="00381ABB">
        <w:rPr>
          <w:rFonts w:ascii="Times New Roman" w:hAnsi="Times New Roman" w:cs="Times New Roman"/>
          <w:noProof/>
        </w:rPr>
        <w:t xml:space="preserve">. </w:t>
      </w:r>
    </w:p>
    <w:p w14:paraId="21CB91FD" w14:textId="19AC50AF" w:rsidR="00D7683E" w:rsidRDefault="00D7683E">
      <w:pPr>
        <w:rPr>
          <w:rFonts w:ascii="Times New Roman" w:hAnsi="Times New Roman" w:cs="Times New Roman"/>
          <w:noProof/>
        </w:rPr>
      </w:pPr>
      <w:r>
        <w:rPr>
          <w:rFonts w:ascii="Times New Roman" w:hAnsi="Times New Roman" w:cs="Times New Roman"/>
          <w:noProof/>
        </w:rPr>
        <w:br w:type="page"/>
      </w:r>
    </w:p>
    <w:p w14:paraId="029FFEC7" w14:textId="77777777" w:rsidR="00D7683E" w:rsidRPr="00381ABB" w:rsidRDefault="00D7683E" w:rsidP="00CD12BF">
      <w:pPr>
        <w:rPr>
          <w:rFonts w:ascii="Times New Roman" w:hAnsi="Times New Roman" w:cs="Times New Roman"/>
          <w:noProof/>
        </w:rPr>
      </w:pPr>
    </w:p>
    <w:tbl>
      <w:tblPr>
        <w:tblStyle w:val="TableGrid"/>
        <w:tblW w:w="0" w:type="auto"/>
        <w:tblLook w:val="04A0" w:firstRow="1" w:lastRow="0" w:firstColumn="1" w:lastColumn="0" w:noHBand="0" w:noVBand="1"/>
      </w:tblPr>
      <w:tblGrid>
        <w:gridCol w:w="1288"/>
        <w:gridCol w:w="2576"/>
        <w:gridCol w:w="2576"/>
        <w:gridCol w:w="2576"/>
      </w:tblGrid>
      <w:tr w:rsidR="00A76F36" w14:paraId="2071743F" w14:textId="77777777">
        <w:tc>
          <w:tcPr>
            <w:tcW w:w="1288" w:type="dxa"/>
            <w:vMerge w:val="restart"/>
            <w:shd w:val="clear" w:color="auto" w:fill="AEAAAA" w:themeFill="background2" w:themeFillShade="BF"/>
          </w:tcPr>
          <w:p w14:paraId="5CD7C7CD" w14:textId="77777777" w:rsidR="00A76F36" w:rsidRDefault="00A76F36">
            <w:pPr>
              <w:rPr>
                <w:rFonts w:ascii="Times New Roman" w:hAnsi="Times New Roman" w:cs="Times New Roman"/>
              </w:rPr>
            </w:pPr>
            <w:r>
              <w:rPr>
                <w:rFonts w:ascii="Times New Roman" w:hAnsi="Times New Roman" w:cs="Times New Roman"/>
              </w:rPr>
              <w:t>CEGE0021</w:t>
            </w:r>
          </w:p>
          <w:p w14:paraId="5D18DF8F" w14:textId="77777777"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1E4553DB" w14:textId="77777777" w:rsidR="00A76F36" w:rsidRDefault="00A76F36">
            <w:pPr>
              <w:rPr>
                <w:rFonts w:ascii="Times New Roman" w:hAnsi="Times New Roman" w:cs="Times New Roman"/>
              </w:rPr>
            </w:pPr>
            <w:r>
              <w:rPr>
                <w:rFonts w:ascii="Times New Roman" w:hAnsi="Times New Roman" w:cs="Times New Roman"/>
              </w:rPr>
              <w:t xml:space="preserve">Project </w:t>
            </w:r>
          </w:p>
        </w:tc>
        <w:tc>
          <w:tcPr>
            <w:tcW w:w="2576" w:type="dxa"/>
          </w:tcPr>
          <w:p w14:paraId="64AEC968" w14:textId="77777777" w:rsidR="00A76F36" w:rsidRDefault="00A76F36">
            <w:pPr>
              <w:rPr>
                <w:rFonts w:ascii="Times New Roman" w:hAnsi="Times New Roman" w:cs="Times New Roman"/>
              </w:rPr>
            </w:pPr>
            <w:r>
              <w:rPr>
                <w:rFonts w:ascii="Times New Roman" w:hAnsi="Times New Roman" w:cs="Times New Roman"/>
              </w:rPr>
              <w:t>Job ref:</w:t>
            </w:r>
          </w:p>
        </w:tc>
      </w:tr>
      <w:tr w:rsidR="00A76F36" w14:paraId="6D1C48A9" w14:textId="77777777">
        <w:tc>
          <w:tcPr>
            <w:tcW w:w="1288" w:type="dxa"/>
            <w:vMerge/>
            <w:shd w:val="clear" w:color="auto" w:fill="AEAAAA" w:themeFill="background2" w:themeFillShade="BF"/>
          </w:tcPr>
          <w:p w14:paraId="3B856A15" w14:textId="77777777" w:rsidR="00A76F36" w:rsidRDefault="00A76F36">
            <w:pPr>
              <w:rPr>
                <w:rFonts w:ascii="Times New Roman" w:hAnsi="Times New Roman" w:cs="Times New Roman"/>
              </w:rPr>
            </w:pPr>
          </w:p>
        </w:tc>
        <w:tc>
          <w:tcPr>
            <w:tcW w:w="5152" w:type="dxa"/>
            <w:gridSpan w:val="2"/>
          </w:tcPr>
          <w:p w14:paraId="08436F44" w14:textId="77777777"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576" w:type="dxa"/>
            <w:vMerge w:val="restart"/>
          </w:tcPr>
          <w:p w14:paraId="1E1029B2" w14:textId="295FC5F5" w:rsidR="00A76F36" w:rsidRDefault="00A76F36">
            <w:pPr>
              <w:rPr>
                <w:rFonts w:ascii="Times New Roman" w:hAnsi="Times New Roman" w:cs="Times New Roman"/>
              </w:rPr>
            </w:pPr>
            <w:r>
              <w:rPr>
                <w:rFonts w:ascii="Times New Roman" w:hAnsi="Times New Roman" w:cs="Times New Roman"/>
              </w:rPr>
              <w:t xml:space="preserve">Sheet No/ </w:t>
            </w:r>
            <w:r w:rsidR="00767CA2">
              <w:rPr>
                <w:rFonts w:ascii="Times New Roman" w:hAnsi="Times New Roman" w:cs="Times New Roman"/>
              </w:rPr>
              <w:t>2</w:t>
            </w:r>
          </w:p>
        </w:tc>
      </w:tr>
      <w:tr w:rsidR="00A76F36" w14:paraId="021F6A08" w14:textId="77777777">
        <w:tc>
          <w:tcPr>
            <w:tcW w:w="1288" w:type="dxa"/>
            <w:vMerge/>
            <w:shd w:val="clear" w:color="auto" w:fill="AEAAAA" w:themeFill="background2" w:themeFillShade="BF"/>
          </w:tcPr>
          <w:p w14:paraId="711C61AB" w14:textId="77777777" w:rsidR="00A76F36" w:rsidRDefault="00A76F36">
            <w:pPr>
              <w:rPr>
                <w:rFonts w:ascii="Times New Roman" w:hAnsi="Times New Roman" w:cs="Times New Roman"/>
              </w:rPr>
            </w:pPr>
          </w:p>
        </w:tc>
        <w:tc>
          <w:tcPr>
            <w:tcW w:w="5152" w:type="dxa"/>
            <w:gridSpan w:val="2"/>
          </w:tcPr>
          <w:p w14:paraId="2A816679" w14:textId="77777777" w:rsidR="00A76F36" w:rsidRDefault="00A76F36" w:rsidP="00767CA2">
            <w:r>
              <w:rPr>
                <w:rFonts w:ascii="Times New Roman" w:hAnsi="Times New Roman" w:cs="Times New Roman"/>
              </w:rPr>
              <w:t>Section:</w:t>
            </w:r>
            <w:r w:rsidR="00767CA2" w:rsidRPr="006702D1">
              <w:t xml:space="preserve"> </w:t>
            </w:r>
          </w:p>
          <w:p w14:paraId="55704EC7" w14:textId="69D9C429" w:rsidR="00A76F36" w:rsidRDefault="00767CA2">
            <w:pPr>
              <w:jc w:val="center"/>
              <w:rPr>
                <w:rFonts w:ascii="Times New Roman" w:hAnsi="Times New Roman" w:cs="Times New Roman"/>
              </w:rPr>
            </w:pPr>
            <w:r>
              <w:t>Beam C1/2</w:t>
            </w:r>
          </w:p>
        </w:tc>
        <w:tc>
          <w:tcPr>
            <w:tcW w:w="2576" w:type="dxa"/>
            <w:vMerge/>
          </w:tcPr>
          <w:p w14:paraId="508B1131" w14:textId="77777777" w:rsidR="00A76F36" w:rsidRDefault="00A76F36">
            <w:pPr>
              <w:rPr>
                <w:rFonts w:ascii="Times New Roman" w:hAnsi="Times New Roman" w:cs="Times New Roman"/>
              </w:rPr>
            </w:pPr>
          </w:p>
        </w:tc>
      </w:tr>
      <w:tr w:rsidR="00A76F36" w14:paraId="36554425" w14:textId="77777777">
        <w:trPr>
          <w:trHeight w:val="516"/>
        </w:trPr>
        <w:tc>
          <w:tcPr>
            <w:tcW w:w="1288" w:type="dxa"/>
            <w:vMerge/>
            <w:shd w:val="clear" w:color="auto" w:fill="AEAAAA" w:themeFill="background2" w:themeFillShade="BF"/>
          </w:tcPr>
          <w:p w14:paraId="0A337799" w14:textId="77777777" w:rsidR="00A76F36" w:rsidRDefault="00A76F36">
            <w:pPr>
              <w:rPr>
                <w:rFonts w:ascii="Times New Roman" w:hAnsi="Times New Roman" w:cs="Times New Roman"/>
              </w:rPr>
            </w:pPr>
          </w:p>
        </w:tc>
        <w:tc>
          <w:tcPr>
            <w:tcW w:w="2576" w:type="dxa"/>
          </w:tcPr>
          <w:p w14:paraId="737FCF05" w14:textId="77777777" w:rsidR="00A76F36" w:rsidRDefault="00A76F36">
            <w:pPr>
              <w:rPr>
                <w:rFonts w:ascii="Times New Roman" w:hAnsi="Times New Roman" w:cs="Times New Roman"/>
              </w:rPr>
            </w:pPr>
            <w:r>
              <w:rPr>
                <w:rFonts w:ascii="Times New Roman" w:hAnsi="Times New Roman" w:cs="Times New Roman"/>
              </w:rPr>
              <w:t>Calc By.</w:t>
            </w:r>
          </w:p>
          <w:p w14:paraId="0935EA9F" w14:textId="77777777"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74768B08" w14:textId="77777777" w:rsidR="00A76F36" w:rsidRDefault="00A76F36">
            <w:pPr>
              <w:rPr>
                <w:rFonts w:ascii="Times New Roman" w:hAnsi="Times New Roman" w:cs="Times New Roman"/>
              </w:rPr>
            </w:pPr>
            <w:r>
              <w:rPr>
                <w:rFonts w:ascii="Times New Roman" w:hAnsi="Times New Roman" w:cs="Times New Roman"/>
              </w:rPr>
              <w:t xml:space="preserve">Checked by: </w:t>
            </w:r>
          </w:p>
        </w:tc>
        <w:tc>
          <w:tcPr>
            <w:tcW w:w="2576" w:type="dxa"/>
          </w:tcPr>
          <w:p w14:paraId="02C0B7BB" w14:textId="01AFEDB5" w:rsidR="00A76F36" w:rsidRDefault="00A76F36">
            <w:pPr>
              <w:rPr>
                <w:rFonts w:ascii="Times New Roman" w:hAnsi="Times New Roman" w:cs="Times New Roman"/>
              </w:rPr>
            </w:pPr>
            <w:r>
              <w:rPr>
                <w:rFonts w:ascii="Times New Roman" w:hAnsi="Times New Roman" w:cs="Times New Roman"/>
              </w:rPr>
              <w:t>Date:</w:t>
            </w:r>
            <w:r w:rsidR="00767CA2">
              <w:rPr>
                <w:rFonts w:ascii="Times New Roman" w:hAnsi="Times New Roman" w:cs="Times New Roman"/>
              </w:rPr>
              <w:t xml:space="preserve"> 29/10/2024</w:t>
            </w:r>
          </w:p>
        </w:tc>
      </w:tr>
    </w:tbl>
    <w:p w14:paraId="5B692673" w14:textId="5B91B8D1" w:rsidR="00E5123D" w:rsidRDefault="00D7683E" w:rsidP="00CD12BF">
      <w:pPr>
        <w:rPr>
          <w:noProof/>
        </w:rPr>
      </w:pPr>
      <w:r>
        <w:rPr>
          <w:noProof/>
        </w:rPr>
        <mc:AlternateContent>
          <mc:Choice Requires="wps">
            <w:drawing>
              <wp:anchor distT="0" distB="0" distL="114300" distR="114300" simplePos="0" relativeHeight="251628032" behindDoc="0" locked="0" layoutInCell="1" allowOverlap="1" wp14:anchorId="092A31B0" wp14:editId="259A7C37">
                <wp:simplePos x="0" y="0"/>
                <wp:positionH relativeFrom="margin">
                  <wp:align>right</wp:align>
                </wp:positionH>
                <wp:positionV relativeFrom="paragraph">
                  <wp:posOffset>-1905</wp:posOffset>
                </wp:positionV>
                <wp:extent cx="5734050" cy="7829550"/>
                <wp:effectExtent l="0" t="0" r="19050" b="19050"/>
                <wp:wrapNone/>
                <wp:docPr id="822457437" name="Text Box 5"/>
                <wp:cNvGraphicFramePr/>
                <a:graphic xmlns:a="http://schemas.openxmlformats.org/drawingml/2006/main">
                  <a:graphicData uri="http://schemas.microsoft.com/office/word/2010/wordprocessingShape">
                    <wps:wsp>
                      <wps:cNvSpPr txBox="1"/>
                      <wps:spPr>
                        <a:xfrm>
                          <a:off x="0" y="0"/>
                          <a:ext cx="5734050" cy="7829550"/>
                        </a:xfrm>
                        <a:prstGeom prst="rect">
                          <a:avLst/>
                        </a:prstGeom>
                        <a:noFill/>
                        <a:ln w="6350">
                          <a:solidFill>
                            <a:prstClr val="black"/>
                          </a:solidFill>
                        </a:ln>
                      </wps:spPr>
                      <wps:txbx>
                        <w:txbxContent>
                          <w:p w14:paraId="4CDE6E47"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A31B0" id="Text Box 5" o:spid="_x0000_s1031" type="#_x0000_t202" style="position:absolute;margin-left:400.3pt;margin-top:-.15pt;width:451.5pt;height:616.5pt;z-index:251628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" filled="f" strokeweight=".5pt">
                <v:textbox>
                  <w:txbxContent>
                    <w:p w14:paraId="4CDE6E47" w14:textId="77777777" w:rsidR="00D7683E" w:rsidRDefault="00D7683E"/>
                  </w:txbxContent>
                </v:textbox>
                <w10:wrap anchorx="margin"/>
              </v:shape>
            </w:pict>
          </mc:Fallback>
        </mc:AlternateContent>
      </w:r>
      <w:r w:rsidR="008821A7" w:rsidRPr="008821A7">
        <w:rPr>
          <w:noProof/>
        </w:rPr>
        <w:drawing>
          <wp:inline distT="0" distB="0" distL="0" distR="0" wp14:anchorId="1C112D7B" wp14:editId="7E130C59">
            <wp:extent cx="4377600" cy="5400000"/>
            <wp:effectExtent l="0" t="0" r="4445" b="0"/>
            <wp:docPr id="1484166409" name="Picture 4"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6409" name="Picture 4" descr="A paper with math equations&#10;&#10;Description automatically generated"/>
                    <pic:cNvPicPr/>
                  </pic:nvPicPr>
                  <pic:blipFill>
                    <a:blip r:embed="rId30"/>
                    <a:stretch>
                      <a:fillRect/>
                    </a:stretch>
                  </pic:blipFill>
                  <pic:spPr>
                    <a:xfrm>
                      <a:off x="0" y="0"/>
                      <a:ext cx="4377600" cy="5400000"/>
                    </a:xfrm>
                    <a:prstGeom prst="rect">
                      <a:avLst/>
                    </a:prstGeom>
                  </pic:spPr>
                </pic:pic>
              </a:graphicData>
            </a:graphic>
          </wp:inline>
        </w:drawing>
      </w:r>
    </w:p>
    <w:p w14:paraId="751F5C3A" w14:textId="77777777" w:rsidR="00540FF2" w:rsidRDefault="002324E7" w:rsidP="00CD12BF">
      <w:pPr>
        <w:rPr>
          <w:noProof/>
        </w:rPr>
      </w:pPr>
      <w:r w:rsidRPr="002324E7">
        <w:rPr>
          <w:noProof/>
        </w:rPr>
        <w:t xml:space="preserve"> </w:t>
      </w:r>
      <w:r w:rsidRPr="002324E7">
        <w:rPr>
          <w:noProof/>
        </w:rPr>
        <w:drawing>
          <wp:inline distT="0" distB="0" distL="0" distR="0" wp14:anchorId="7AE54F39" wp14:editId="6477A46F">
            <wp:extent cx="7675200" cy="1440000"/>
            <wp:effectExtent l="0" t="0" r="0" b="0"/>
            <wp:docPr id="1253282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8719" name=""/>
                    <pic:cNvPicPr/>
                  </pic:nvPicPr>
                  <pic:blipFill rotWithShape="1">
                    <a:blip r:embed="rId31"/>
                    <a:srcRect r="-81898" b="74370"/>
                    <a:stretch/>
                  </pic:blipFill>
                  <pic:spPr bwMode="auto">
                    <a:xfrm>
                      <a:off x="0" y="0"/>
                      <a:ext cx="7675200" cy="1440000"/>
                    </a:xfrm>
                    <a:prstGeom prst="rect">
                      <a:avLst/>
                    </a:prstGeom>
                    <a:ln>
                      <a:noFill/>
                    </a:ln>
                    <a:extLst>
                      <a:ext uri="{53640926-AAD7-44D8-BBD7-CCE9431645EC}">
                        <a14:shadowObscured xmlns:a14="http://schemas.microsoft.com/office/drawing/2010/main"/>
                      </a:ext>
                    </a:extLst>
                  </pic:spPr>
                </pic:pic>
              </a:graphicData>
            </a:graphic>
          </wp:inline>
        </w:drawing>
      </w:r>
    </w:p>
    <w:p w14:paraId="2E404B9F" w14:textId="77777777" w:rsidR="00D7683E" w:rsidRDefault="00D7683E">
      <w:r>
        <w:br w:type="page"/>
      </w:r>
    </w:p>
    <w:tbl>
      <w:tblPr>
        <w:tblStyle w:val="TableGrid"/>
        <w:tblW w:w="9351" w:type="dxa"/>
        <w:tblLook w:val="04A0" w:firstRow="1" w:lastRow="0" w:firstColumn="1" w:lastColumn="0" w:noHBand="0" w:noVBand="1"/>
      </w:tblPr>
      <w:tblGrid>
        <w:gridCol w:w="1288"/>
        <w:gridCol w:w="2576"/>
        <w:gridCol w:w="2576"/>
        <w:gridCol w:w="2911"/>
      </w:tblGrid>
      <w:tr w:rsidR="00A76F36" w14:paraId="5FA7040A" w14:textId="77777777" w:rsidTr="00D7683E">
        <w:tc>
          <w:tcPr>
            <w:tcW w:w="1288" w:type="dxa"/>
            <w:vMerge w:val="restart"/>
            <w:shd w:val="clear" w:color="auto" w:fill="AEAAAA" w:themeFill="background2" w:themeFillShade="BF"/>
          </w:tcPr>
          <w:p w14:paraId="002416AA"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03862C5D" w14:textId="77777777"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4D608C88" w14:textId="77777777" w:rsidR="00A76F36" w:rsidRDefault="00A76F36">
            <w:pPr>
              <w:rPr>
                <w:rFonts w:ascii="Times New Roman" w:hAnsi="Times New Roman" w:cs="Times New Roman"/>
              </w:rPr>
            </w:pPr>
            <w:r>
              <w:rPr>
                <w:rFonts w:ascii="Times New Roman" w:hAnsi="Times New Roman" w:cs="Times New Roman"/>
              </w:rPr>
              <w:t xml:space="preserve">Project </w:t>
            </w:r>
          </w:p>
        </w:tc>
        <w:tc>
          <w:tcPr>
            <w:tcW w:w="2911" w:type="dxa"/>
          </w:tcPr>
          <w:p w14:paraId="0BFC0DB8" w14:textId="77777777" w:rsidR="00A76F36" w:rsidRDefault="00A76F36">
            <w:pPr>
              <w:rPr>
                <w:rFonts w:ascii="Times New Roman" w:hAnsi="Times New Roman" w:cs="Times New Roman"/>
              </w:rPr>
            </w:pPr>
            <w:r>
              <w:rPr>
                <w:rFonts w:ascii="Times New Roman" w:hAnsi="Times New Roman" w:cs="Times New Roman"/>
              </w:rPr>
              <w:t>Job ref:</w:t>
            </w:r>
          </w:p>
        </w:tc>
      </w:tr>
      <w:tr w:rsidR="00A76F36" w14:paraId="4D39BEF7" w14:textId="77777777" w:rsidTr="00D7683E">
        <w:tc>
          <w:tcPr>
            <w:tcW w:w="1288" w:type="dxa"/>
            <w:vMerge/>
            <w:shd w:val="clear" w:color="auto" w:fill="AEAAAA" w:themeFill="background2" w:themeFillShade="BF"/>
          </w:tcPr>
          <w:p w14:paraId="2552D651" w14:textId="77777777" w:rsidR="00A76F36" w:rsidRDefault="00A76F36">
            <w:pPr>
              <w:rPr>
                <w:rFonts w:ascii="Times New Roman" w:hAnsi="Times New Roman" w:cs="Times New Roman"/>
              </w:rPr>
            </w:pPr>
          </w:p>
        </w:tc>
        <w:tc>
          <w:tcPr>
            <w:tcW w:w="5152" w:type="dxa"/>
            <w:gridSpan w:val="2"/>
          </w:tcPr>
          <w:p w14:paraId="75F49D5E" w14:textId="77777777"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911" w:type="dxa"/>
            <w:vMerge w:val="restart"/>
          </w:tcPr>
          <w:p w14:paraId="444604FA" w14:textId="1E00035A" w:rsidR="00A76F36" w:rsidRDefault="00A76F36">
            <w:pPr>
              <w:rPr>
                <w:rFonts w:ascii="Times New Roman" w:hAnsi="Times New Roman" w:cs="Times New Roman"/>
              </w:rPr>
            </w:pPr>
            <w:r>
              <w:rPr>
                <w:rFonts w:ascii="Times New Roman" w:hAnsi="Times New Roman" w:cs="Times New Roman"/>
              </w:rPr>
              <w:t xml:space="preserve">Sheet No/ </w:t>
            </w:r>
            <w:r w:rsidR="00767CA2">
              <w:rPr>
                <w:rFonts w:ascii="Times New Roman" w:hAnsi="Times New Roman" w:cs="Times New Roman"/>
              </w:rPr>
              <w:t>3</w:t>
            </w:r>
          </w:p>
        </w:tc>
      </w:tr>
      <w:tr w:rsidR="00A76F36" w14:paraId="5DC54493" w14:textId="77777777" w:rsidTr="00D7683E">
        <w:tc>
          <w:tcPr>
            <w:tcW w:w="1288" w:type="dxa"/>
            <w:vMerge/>
            <w:shd w:val="clear" w:color="auto" w:fill="AEAAAA" w:themeFill="background2" w:themeFillShade="BF"/>
          </w:tcPr>
          <w:p w14:paraId="3B5FE2E5" w14:textId="77777777" w:rsidR="00A76F36" w:rsidRDefault="00A76F36">
            <w:pPr>
              <w:rPr>
                <w:rFonts w:ascii="Times New Roman" w:hAnsi="Times New Roman" w:cs="Times New Roman"/>
              </w:rPr>
            </w:pPr>
          </w:p>
        </w:tc>
        <w:tc>
          <w:tcPr>
            <w:tcW w:w="5152" w:type="dxa"/>
            <w:gridSpan w:val="2"/>
          </w:tcPr>
          <w:p w14:paraId="68904ADF" w14:textId="77777777" w:rsidR="00A76F36" w:rsidRDefault="00A76F36">
            <w:pPr>
              <w:rPr>
                <w:rFonts w:ascii="Times New Roman" w:hAnsi="Times New Roman" w:cs="Times New Roman"/>
              </w:rPr>
            </w:pPr>
            <w:r>
              <w:rPr>
                <w:rFonts w:ascii="Times New Roman" w:hAnsi="Times New Roman" w:cs="Times New Roman"/>
              </w:rPr>
              <w:t>Section:</w:t>
            </w:r>
          </w:p>
          <w:p w14:paraId="02954B7F" w14:textId="1FCBE57C" w:rsidR="00A76F36" w:rsidRDefault="00767CA2">
            <w:pPr>
              <w:jc w:val="center"/>
              <w:rPr>
                <w:rFonts w:ascii="Times New Roman" w:hAnsi="Times New Roman" w:cs="Times New Roman"/>
              </w:rPr>
            </w:pPr>
            <w:r>
              <w:rPr>
                <w:rFonts w:ascii="Times New Roman" w:hAnsi="Times New Roman" w:cs="Times New Roman"/>
              </w:rPr>
              <w:t>Beam C1/2</w:t>
            </w:r>
          </w:p>
        </w:tc>
        <w:tc>
          <w:tcPr>
            <w:tcW w:w="2911" w:type="dxa"/>
            <w:vMerge/>
          </w:tcPr>
          <w:p w14:paraId="347DEBA1" w14:textId="77777777" w:rsidR="00A76F36" w:rsidRDefault="00A76F36">
            <w:pPr>
              <w:rPr>
                <w:rFonts w:ascii="Times New Roman" w:hAnsi="Times New Roman" w:cs="Times New Roman"/>
              </w:rPr>
            </w:pPr>
          </w:p>
        </w:tc>
      </w:tr>
      <w:tr w:rsidR="00A76F36" w14:paraId="2DCBA325" w14:textId="77777777" w:rsidTr="00D7683E">
        <w:trPr>
          <w:trHeight w:val="516"/>
        </w:trPr>
        <w:tc>
          <w:tcPr>
            <w:tcW w:w="1288" w:type="dxa"/>
            <w:vMerge/>
            <w:shd w:val="clear" w:color="auto" w:fill="AEAAAA" w:themeFill="background2" w:themeFillShade="BF"/>
          </w:tcPr>
          <w:p w14:paraId="73E49803" w14:textId="77777777" w:rsidR="00A76F36" w:rsidRDefault="00A76F36">
            <w:pPr>
              <w:rPr>
                <w:rFonts w:ascii="Times New Roman" w:hAnsi="Times New Roman" w:cs="Times New Roman"/>
              </w:rPr>
            </w:pPr>
          </w:p>
        </w:tc>
        <w:tc>
          <w:tcPr>
            <w:tcW w:w="2576" w:type="dxa"/>
          </w:tcPr>
          <w:p w14:paraId="23A8986A" w14:textId="77777777" w:rsidR="00A76F36" w:rsidRDefault="00A76F36">
            <w:pPr>
              <w:rPr>
                <w:rFonts w:ascii="Times New Roman" w:hAnsi="Times New Roman" w:cs="Times New Roman"/>
              </w:rPr>
            </w:pPr>
            <w:r>
              <w:rPr>
                <w:rFonts w:ascii="Times New Roman" w:hAnsi="Times New Roman" w:cs="Times New Roman"/>
              </w:rPr>
              <w:t>Calc By.</w:t>
            </w:r>
          </w:p>
          <w:p w14:paraId="15EBCE96" w14:textId="77777777"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12610D30" w14:textId="77777777" w:rsidR="00A76F36" w:rsidRDefault="00A76F36">
            <w:pPr>
              <w:rPr>
                <w:rFonts w:ascii="Times New Roman" w:hAnsi="Times New Roman" w:cs="Times New Roman"/>
              </w:rPr>
            </w:pPr>
            <w:r>
              <w:rPr>
                <w:rFonts w:ascii="Times New Roman" w:hAnsi="Times New Roman" w:cs="Times New Roman"/>
              </w:rPr>
              <w:t xml:space="preserve">Checked by: </w:t>
            </w:r>
          </w:p>
        </w:tc>
        <w:tc>
          <w:tcPr>
            <w:tcW w:w="2911" w:type="dxa"/>
          </w:tcPr>
          <w:p w14:paraId="3043A2DC" w14:textId="681C3A93" w:rsidR="00A76F36" w:rsidRDefault="00A76F36">
            <w:pPr>
              <w:rPr>
                <w:rFonts w:ascii="Times New Roman" w:hAnsi="Times New Roman" w:cs="Times New Roman"/>
              </w:rPr>
            </w:pPr>
            <w:r>
              <w:rPr>
                <w:rFonts w:ascii="Times New Roman" w:hAnsi="Times New Roman" w:cs="Times New Roman"/>
              </w:rPr>
              <w:t>Date:</w:t>
            </w:r>
            <w:r w:rsidR="00767CA2">
              <w:rPr>
                <w:rFonts w:ascii="Times New Roman" w:hAnsi="Times New Roman" w:cs="Times New Roman"/>
              </w:rPr>
              <w:t xml:space="preserve"> 29/10/2024</w:t>
            </w:r>
          </w:p>
        </w:tc>
      </w:tr>
    </w:tbl>
    <w:p w14:paraId="7092CCFB" w14:textId="05B7869A" w:rsidR="00065ABB" w:rsidRDefault="00D7683E" w:rsidP="00CD12BF">
      <w:pPr>
        <w:rPr>
          <w:noProof/>
        </w:rPr>
      </w:pPr>
      <w:r>
        <w:rPr>
          <w:noProof/>
        </w:rPr>
        <mc:AlternateContent>
          <mc:Choice Requires="wps">
            <w:drawing>
              <wp:anchor distT="0" distB="0" distL="114300" distR="114300" simplePos="0" relativeHeight="251631104" behindDoc="0" locked="0" layoutInCell="1" allowOverlap="1" wp14:anchorId="6CB386F4" wp14:editId="6ABA147A">
                <wp:simplePos x="0" y="0"/>
                <wp:positionH relativeFrom="column">
                  <wp:posOffset>-9525</wp:posOffset>
                </wp:positionH>
                <wp:positionV relativeFrom="paragraph">
                  <wp:posOffset>7620</wp:posOffset>
                </wp:positionV>
                <wp:extent cx="5953125" cy="5695950"/>
                <wp:effectExtent l="0" t="0" r="28575" b="19050"/>
                <wp:wrapNone/>
                <wp:docPr id="881478573" name="Text Box 6"/>
                <wp:cNvGraphicFramePr/>
                <a:graphic xmlns:a="http://schemas.openxmlformats.org/drawingml/2006/main">
                  <a:graphicData uri="http://schemas.microsoft.com/office/word/2010/wordprocessingShape">
                    <wps:wsp>
                      <wps:cNvSpPr txBox="1"/>
                      <wps:spPr>
                        <a:xfrm>
                          <a:off x="0" y="0"/>
                          <a:ext cx="5953125" cy="5695950"/>
                        </a:xfrm>
                        <a:prstGeom prst="rect">
                          <a:avLst/>
                        </a:prstGeom>
                        <a:noFill/>
                        <a:ln w="6350">
                          <a:solidFill>
                            <a:prstClr val="black"/>
                          </a:solidFill>
                        </a:ln>
                      </wps:spPr>
                      <wps:txbx>
                        <w:txbxContent>
                          <w:p w14:paraId="05303629"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B386F4" id="Text Box 6" o:spid="_x0000_s1032" type="#_x0000_t202" style="position:absolute;margin-left:-.75pt;margin-top:.6pt;width:468.75pt;height:448.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" filled="f" strokeweight=".5pt">
                <v:textbox>
                  <w:txbxContent>
                    <w:p w14:paraId="05303629" w14:textId="77777777" w:rsidR="00D7683E" w:rsidRDefault="00D7683E"/>
                  </w:txbxContent>
                </v:textbox>
              </v:shape>
            </w:pict>
          </mc:Fallback>
        </mc:AlternateContent>
      </w:r>
      <w:r w:rsidR="00540FF2" w:rsidRPr="002324E7">
        <w:rPr>
          <w:noProof/>
        </w:rPr>
        <w:drawing>
          <wp:inline distT="0" distB="0" distL="0" distR="0" wp14:anchorId="0AC911A0" wp14:editId="69B5F016">
            <wp:extent cx="10332000" cy="5400000"/>
            <wp:effectExtent l="0" t="0" r="0" b="0"/>
            <wp:docPr id="434116598" name="Picture 4341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1150" name=""/>
                    <pic:cNvPicPr/>
                  </pic:nvPicPr>
                  <pic:blipFill rotWithShape="1">
                    <a:blip r:embed="rId31"/>
                    <a:srcRect t="30632" r="-76697"/>
                    <a:stretch/>
                  </pic:blipFill>
                  <pic:spPr bwMode="auto">
                    <a:xfrm>
                      <a:off x="0" y="0"/>
                      <a:ext cx="10332000" cy="5400000"/>
                    </a:xfrm>
                    <a:prstGeom prst="rect">
                      <a:avLst/>
                    </a:prstGeom>
                    <a:ln>
                      <a:noFill/>
                    </a:ln>
                    <a:extLst>
                      <a:ext uri="{53640926-AAD7-44D8-BBD7-CCE9431645EC}">
                        <a14:shadowObscured xmlns:a14="http://schemas.microsoft.com/office/drawing/2010/main"/>
                      </a:ext>
                    </a:extLst>
                  </pic:spPr>
                </pic:pic>
              </a:graphicData>
            </a:graphic>
          </wp:inline>
        </w:drawing>
      </w:r>
      <w:r w:rsidR="002222ED" w:rsidRPr="002222ED">
        <w:rPr>
          <w:noProof/>
        </w:rPr>
        <w:t xml:space="preserve"> </w:t>
      </w:r>
    </w:p>
    <w:p w14:paraId="3D8239A3" w14:textId="77777777" w:rsidR="001617A3" w:rsidRDefault="001617A3" w:rsidP="00CD12BF">
      <w:pPr>
        <w:rPr>
          <w:noProof/>
        </w:rPr>
      </w:pPr>
    </w:p>
    <w:p w14:paraId="77660C05" w14:textId="77777777" w:rsidR="001617A3" w:rsidRDefault="001617A3" w:rsidP="00CD12BF">
      <w:pPr>
        <w:rPr>
          <w:noProof/>
        </w:rPr>
      </w:pPr>
    </w:p>
    <w:p w14:paraId="03F218B5" w14:textId="77777777" w:rsidR="001617A3" w:rsidRDefault="001617A3" w:rsidP="00CD12BF">
      <w:pPr>
        <w:rPr>
          <w:noProof/>
        </w:rPr>
      </w:pPr>
    </w:p>
    <w:p w14:paraId="1EC04734" w14:textId="77777777" w:rsidR="001617A3" w:rsidRDefault="001617A3" w:rsidP="00CD12BF">
      <w:pPr>
        <w:rPr>
          <w:noProof/>
        </w:rPr>
      </w:pPr>
    </w:p>
    <w:p w14:paraId="10021D0C" w14:textId="77777777" w:rsidR="001617A3" w:rsidRDefault="001617A3" w:rsidP="00CD12BF">
      <w:pPr>
        <w:rPr>
          <w:noProof/>
        </w:rPr>
      </w:pPr>
    </w:p>
    <w:p w14:paraId="59B0532C" w14:textId="77777777" w:rsidR="001617A3" w:rsidRDefault="001617A3" w:rsidP="00CD12BF">
      <w:pPr>
        <w:rPr>
          <w:noProof/>
        </w:rPr>
      </w:pPr>
    </w:p>
    <w:p w14:paraId="29EA9CBD" w14:textId="0F35B46F" w:rsidR="001617A3" w:rsidRDefault="00D7683E" w:rsidP="00CD12BF">
      <w:pPr>
        <w:rPr>
          <w:noProof/>
        </w:rPr>
      </w:pPr>
      <w:r>
        <w:rPr>
          <w:noProof/>
        </w:rPr>
        <w:br w:type="page"/>
      </w:r>
    </w:p>
    <w:tbl>
      <w:tblPr>
        <w:tblStyle w:val="TableGrid"/>
        <w:tblW w:w="0" w:type="auto"/>
        <w:tblLook w:val="04A0" w:firstRow="1" w:lastRow="0" w:firstColumn="1" w:lastColumn="0" w:noHBand="0" w:noVBand="1"/>
      </w:tblPr>
      <w:tblGrid>
        <w:gridCol w:w="1288"/>
        <w:gridCol w:w="2576"/>
        <w:gridCol w:w="2576"/>
        <w:gridCol w:w="2576"/>
      </w:tblGrid>
      <w:tr w:rsidR="00A76F36" w14:paraId="10A71E4B" w14:textId="77777777">
        <w:tc>
          <w:tcPr>
            <w:tcW w:w="1288" w:type="dxa"/>
            <w:vMerge w:val="restart"/>
            <w:shd w:val="clear" w:color="auto" w:fill="AEAAAA" w:themeFill="background2" w:themeFillShade="BF"/>
          </w:tcPr>
          <w:p w14:paraId="783E9862"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1468CE8E" w14:textId="77777777"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13C8E718" w14:textId="77777777" w:rsidR="00A76F36" w:rsidRDefault="00A76F36">
            <w:pPr>
              <w:rPr>
                <w:rFonts w:ascii="Times New Roman" w:hAnsi="Times New Roman" w:cs="Times New Roman"/>
              </w:rPr>
            </w:pPr>
            <w:r>
              <w:rPr>
                <w:rFonts w:ascii="Times New Roman" w:hAnsi="Times New Roman" w:cs="Times New Roman"/>
              </w:rPr>
              <w:t xml:space="preserve">Project </w:t>
            </w:r>
          </w:p>
        </w:tc>
        <w:tc>
          <w:tcPr>
            <w:tcW w:w="2576" w:type="dxa"/>
          </w:tcPr>
          <w:p w14:paraId="1D563E77" w14:textId="77777777" w:rsidR="00A76F36" w:rsidRDefault="00A76F36">
            <w:pPr>
              <w:rPr>
                <w:rFonts w:ascii="Times New Roman" w:hAnsi="Times New Roman" w:cs="Times New Roman"/>
              </w:rPr>
            </w:pPr>
            <w:r>
              <w:rPr>
                <w:rFonts w:ascii="Times New Roman" w:hAnsi="Times New Roman" w:cs="Times New Roman"/>
              </w:rPr>
              <w:t>Job ref:</w:t>
            </w:r>
          </w:p>
        </w:tc>
      </w:tr>
      <w:tr w:rsidR="00A76F36" w14:paraId="7B740016" w14:textId="77777777">
        <w:tc>
          <w:tcPr>
            <w:tcW w:w="1288" w:type="dxa"/>
            <w:vMerge/>
            <w:shd w:val="clear" w:color="auto" w:fill="AEAAAA" w:themeFill="background2" w:themeFillShade="BF"/>
          </w:tcPr>
          <w:p w14:paraId="7641EC86" w14:textId="77777777" w:rsidR="00A76F36" w:rsidRDefault="00A76F36">
            <w:pPr>
              <w:rPr>
                <w:rFonts w:ascii="Times New Roman" w:hAnsi="Times New Roman" w:cs="Times New Roman"/>
              </w:rPr>
            </w:pPr>
          </w:p>
        </w:tc>
        <w:tc>
          <w:tcPr>
            <w:tcW w:w="5152" w:type="dxa"/>
            <w:gridSpan w:val="2"/>
          </w:tcPr>
          <w:p w14:paraId="5A1BC33E" w14:textId="77777777"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576" w:type="dxa"/>
            <w:vMerge w:val="restart"/>
          </w:tcPr>
          <w:p w14:paraId="761E1762" w14:textId="14DB75E4" w:rsidR="00A76F36" w:rsidRDefault="00A76F36">
            <w:pPr>
              <w:rPr>
                <w:rFonts w:ascii="Times New Roman" w:hAnsi="Times New Roman" w:cs="Times New Roman"/>
              </w:rPr>
            </w:pPr>
            <w:r>
              <w:rPr>
                <w:rFonts w:ascii="Times New Roman" w:hAnsi="Times New Roman" w:cs="Times New Roman"/>
              </w:rPr>
              <w:t xml:space="preserve">Sheet No/ </w:t>
            </w:r>
            <w:r w:rsidR="00767CA2">
              <w:rPr>
                <w:rFonts w:ascii="Times New Roman" w:hAnsi="Times New Roman" w:cs="Times New Roman"/>
              </w:rPr>
              <w:t>4</w:t>
            </w:r>
          </w:p>
        </w:tc>
      </w:tr>
      <w:tr w:rsidR="00A76F36" w14:paraId="17EA2E4D" w14:textId="77777777">
        <w:tc>
          <w:tcPr>
            <w:tcW w:w="1288" w:type="dxa"/>
            <w:vMerge/>
            <w:shd w:val="clear" w:color="auto" w:fill="AEAAAA" w:themeFill="background2" w:themeFillShade="BF"/>
          </w:tcPr>
          <w:p w14:paraId="2C344501" w14:textId="77777777" w:rsidR="00A76F36" w:rsidRDefault="00A76F36">
            <w:pPr>
              <w:rPr>
                <w:rFonts w:ascii="Times New Roman" w:hAnsi="Times New Roman" w:cs="Times New Roman"/>
              </w:rPr>
            </w:pPr>
          </w:p>
        </w:tc>
        <w:tc>
          <w:tcPr>
            <w:tcW w:w="5152" w:type="dxa"/>
            <w:gridSpan w:val="2"/>
          </w:tcPr>
          <w:p w14:paraId="6C47F853" w14:textId="77777777" w:rsidR="00A76F36" w:rsidRDefault="00A76F36">
            <w:pPr>
              <w:rPr>
                <w:rFonts w:ascii="Times New Roman" w:hAnsi="Times New Roman" w:cs="Times New Roman"/>
              </w:rPr>
            </w:pPr>
            <w:r>
              <w:rPr>
                <w:rFonts w:ascii="Times New Roman" w:hAnsi="Times New Roman" w:cs="Times New Roman"/>
              </w:rPr>
              <w:t>Section:</w:t>
            </w:r>
          </w:p>
          <w:p w14:paraId="200E7480" w14:textId="7F986805" w:rsidR="00A76F36" w:rsidRDefault="00767CA2">
            <w:pPr>
              <w:jc w:val="center"/>
              <w:rPr>
                <w:rFonts w:ascii="Times New Roman" w:hAnsi="Times New Roman" w:cs="Times New Roman"/>
              </w:rPr>
            </w:pPr>
            <w:r>
              <w:rPr>
                <w:rFonts w:ascii="Times New Roman" w:hAnsi="Times New Roman" w:cs="Times New Roman"/>
              </w:rPr>
              <w:t>Beam C1/2</w:t>
            </w:r>
          </w:p>
        </w:tc>
        <w:tc>
          <w:tcPr>
            <w:tcW w:w="2576" w:type="dxa"/>
            <w:vMerge/>
          </w:tcPr>
          <w:p w14:paraId="65981F00" w14:textId="77777777" w:rsidR="00A76F36" w:rsidRDefault="00A76F36">
            <w:pPr>
              <w:rPr>
                <w:rFonts w:ascii="Times New Roman" w:hAnsi="Times New Roman" w:cs="Times New Roman"/>
              </w:rPr>
            </w:pPr>
          </w:p>
        </w:tc>
      </w:tr>
      <w:tr w:rsidR="00A76F36" w14:paraId="0EB46D3C" w14:textId="77777777">
        <w:trPr>
          <w:trHeight w:val="516"/>
        </w:trPr>
        <w:tc>
          <w:tcPr>
            <w:tcW w:w="1288" w:type="dxa"/>
            <w:vMerge/>
            <w:shd w:val="clear" w:color="auto" w:fill="AEAAAA" w:themeFill="background2" w:themeFillShade="BF"/>
          </w:tcPr>
          <w:p w14:paraId="0DFEF7A6" w14:textId="77777777" w:rsidR="00A76F36" w:rsidRDefault="00A76F36">
            <w:pPr>
              <w:rPr>
                <w:rFonts w:ascii="Times New Roman" w:hAnsi="Times New Roman" w:cs="Times New Roman"/>
              </w:rPr>
            </w:pPr>
          </w:p>
        </w:tc>
        <w:tc>
          <w:tcPr>
            <w:tcW w:w="2576" w:type="dxa"/>
          </w:tcPr>
          <w:p w14:paraId="096F4D36" w14:textId="77777777" w:rsidR="00A76F36" w:rsidRDefault="00A76F36">
            <w:pPr>
              <w:rPr>
                <w:rFonts w:ascii="Times New Roman" w:hAnsi="Times New Roman" w:cs="Times New Roman"/>
              </w:rPr>
            </w:pPr>
            <w:r>
              <w:rPr>
                <w:rFonts w:ascii="Times New Roman" w:hAnsi="Times New Roman" w:cs="Times New Roman"/>
              </w:rPr>
              <w:t>Calc By.</w:t>
            </w:r>
          </w:p>
          <w:p w14:paraId="0DF1C30C" w14:textId="77777777"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0ED46034" w14:textId="77777777" w:rsidR="00A76F36" w:rsidRDefault="00A76F36">
            <w:pPr>
              <w:rPr>
                <w:rFonts w:ascii="Times New Roman" w:hAnsi="Times New Roman" w:cs="Times New Roman"/>
              </w:rPr>
            </w:pPr>
            <w:r>
              <w:rPr>
                <w:rFonts w:ascii="Times New Roman" w:hAnsi="Times New Roman" w:cs="Times New Roman"/>
              </w:rPr>
              <w:t xml:space="preserve">Checked by: </w:t>
            </w:r>
          </w:p>
        </w:tc>
        <w:tc>
          <w:tcPr>
            <w:tcW w:w="2576" w:type="dxa"/>
          </w:tcPr>
          <w:p w14:paraId="047B7141" w14:textId="1FCBD022" w:rsidR="00A76F36" w:rsidRDefault="00A76F36">
            <w:pPr>
              <w:rPr>
                <w:rFonts w:ascii="Times New Roman" w:hAnsi="Times New Roman" w:cs="Times New Roman"/>
              </w:rPr>
            </w:pPr>
            <w:r>
              <w:rPr>
                <w:rFonts w:ascii="Times New Roman" w:hAnsi="Times New Roman" w:cs="Times New Roman"/>
              </w:rPr>
              <w:t>Date:</w:t>
            </w:r>
            <w:r w:rsidR="00767CA2">
              <w:rPr>
                <w:rFonts w:ascii="Times New Roman" w:hAnsi="Times New Roman" w:cs="Times New Roman"/>
              </w:rPr>
              <w:t xml:space="preserve"> 29/10/2024</w:t>
            </w:r>
          </w:p>
        </w:tc>
      </w:tr>
    </w:tbl>
    <w:p w14:paraId="3CE87689" w14:textId="1C1A4D38" w:rsidR="00A76F36" w:rsidRDefault="00D7683E" w:rsidP="00F7407E">
      <w:pPr>
        <w:rPr>
          <w:noProof/>
        </w:rPr>
      </w:pPr>
      <w:r>
        <w:rPr>
          <w:noProof/>
        </w:rPr>
        <mc:AlternateContent>
          <mc:Choice Requires="wps">
            <w:drawing>
              <wp:anchor distT="0" distB="0" distL="114300" distR="114300" simplePos="0" relativeHeight="251637248" behindDoc="0" locked="0" layoutInCell="1" allowOverlap="1" wp14:anchorId="38113071" wp14:editId="7E5E6A2E">
                <wp:simplePos x="0" y="0"/>
                <wp:positionH relativeFrom="column">
                  <wp:posOffset>0</wp:posOffset>
                </wp:positionH>
                <wp:positionV relativeFrom="paragraph">
                  <wp:posOffset>-16510</wp:posOffset>
                </wp:positionV>
                <wp:extent cx="5715000" cy="7591425"/>
                <wp:effectExtent l="0" t="0" r="19050" b="28575"/>
                <wp:wrapNone/>
                <wp:docPr id="1756994446" name="Text Box 8"/>
                <wp:cNvGraphicFramePr/>
                <a:graphic xmlns:a="http://schemas.openxmlformats.org/drawingml/2006/main">
                  <a:graphicData uri="http://schemas.microsoft.com/office/word/2010/wordprocessingShape">
                    <wps:wsp>
                      <wps:cNvSpPr txBox="1"/>
                      <wps:spPr>
                        <a:xfrm>
                          <a:off x="0" y="0"/>
                          <a:ext cx="5715000" cy="7591425"/>
                        </a:xfrm>
                        <a:prstGeom prst="rect">
                          <a:avLst/>
                        </a:prstGeom>
                        <a:noFill/>
                        <a:ln w="6350">
                          <a:solidFill>
                            <a:prstClr val="black"/>
                          </a:solidFill>
                        </a:ln>
                      </wps:spPr>
                      <wps:txbx>
                        <w:txbxContent>
                          <w:p w14:paraId="6888D544"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113071" id="Text Box 8" o:spid="_x0000_s1033" type="#_x0000_t202" style="position:absolute;margin-left:0;margin-top:-1.3pt;width:450pt;height:597.7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" filled="f" strokeweight=".5pt">
                <v:textbox>
                  <w:txbxContent>
                    <w:p w14:paraId="6888D544" w14:textId="77777777" w:rsidR="00D7683E" w:rsidRDefault="00D7683E"/>
                  </w:txbxContent>
                </v:textbox>
              </v:shape>
            </w:pict>
          </mc:Fallback>
        </mc:AlternateContent>
      </w:r>
      <w:r w:rsidR="002222ED" w:rsidRPr="002222ED">
        <w:rPr>
          <w:noProof/>
        </w:rPr>
        <w:drawing>
          <wp:inline distT="0" distB="0" distL="0" distR="0" wp14:anchorId="75FD36FD" wp14:editId="288BBBE1">
            <wp:extent cx="5680800" cy="7560000"/>
            <wp:effectExtent l="0" t="0" r="0" b="0"/>
            <wp:docPr id="3647032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47950" name=""/>
                    <pic:cNvPicPr/>
                  </pic:nvPicPr>
                  <pic:blipFill>
                    <a:blip r:embed="rId32"/>
                    <a:stretch>
                      <a:fillRect/>
                    </a:stretch>
                  </pic:blipFill>
                  <pic:spPr>
                    <a:xfrm>
                      <a:off x="0" y="0"/>
                      <a:ext cx="5680800" cy="7560000"/>
                    </a:xfrm>
                    <a:prstGeom prst="rect">
                      <a:avLst/>
                    </a:prstGeom>
                  </pic:spPr>
                </pic:pic>
              </a:graphicData>
            </a:graphic>
          </wp:inline>
        </w:drawing>
      </w:r>
      <w:r w:rsidR="00D3379D" w:rsidRPr="00D3379D">
        <w:rPr>
          <w:noProof/>
        </w:rPr>
        <w:t xml:space="preserve"> </w:t>
      </w:r>
    </w:p>
    <w:p w14:paraId="64E60723" w14:textId="2FA6CD8B" w:rsidR="001617A3" w:rsidRPr="00D3379D" w:rsidRDefault="00D7683E" w:rsidP="00F7407E">
      <w:pPr>
        <w:rPr>
          <w:noProof/>
        </w:rPr>
      </w:pPr>
      <w:r>
        <w:rPr>
          <w:noProof/>
        </w:rPr>
        <w:br w:type="page"/>
      </w:r>
    </w:p>
    <w:tbl>
      <w:tblPr>
        <w:tblStyle w:val="TableGrid"/>
        <w:tblW w:w="9493" w:type="dxa"/>
        <w:tblLook w:val="04A0" w:firstRow="1" w:lastRow="0" w:firstColumn="1" w:lastColumn="0" w:noHBand="0" w:noVBand="1"/>
      </w:tblPr>
      <w:tblGrid>
        <w:gridCol w:w="1288"/>
        <w:gridCol w:w="2576"/>
        <w:gridCol w:w="2576"/>
        <w:gridCol w:w="3053"/>
      </w:tblGrid>
      <w:tr w:rsidR="00A76F36" w14:paraId="0360A299" w14:textId="77777777" w:rsidTr="00D7683E">
        <w:tc>
          <w:tcPr>
            <w:tcW w:w="1288" w:type="dxa"/>
            <w:vMerge w:val="restart"/>
            <w:shd w:val="clear" w:color="auto" w:fill="AEAAAA" w:themeFill="background2" w:themeFillShade="BF"/>
          </w:tcPr>
          <w:p w14:paraId="3D182C6D"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636D3673" w14:textId="77777777"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6FCEC659" w14:textId="77777777" w:rsidR="00A76F36" w:rsidRDefault="00A76F36">
            <w:pPr>
              <w:rPr>
                <w:rFonts w:ascii="Times New Roman" w:hAnsi="Times New Roman" w:cs="Times New Roman"/>
              </w:rPr>
            </w:pPr>
            <w:r>
              <w:rPr>
                <w:rFonts w:ascii="Times New Roman" w:hAnsi="Times New Roman" w:cs="Times New Roman"/>
              </w:rPr>
              <w:t xml:space="preserve">Project </w:t>
            </w:r>
          </w:p>
        </w:tc>
        <w:tc>
          <w:tcPr>
            <w:tcW w:w="3053" w:type="dxa"/>
          </w:tcPr>
          <w:p w14:paraId="6A9C25BD" w14:textId="77777777" w:rsidR="00A76F36" w:rsidRDefault="00A76F36">
            <w:pPr>
              <w:rPr>
                <w:rFonts w:ascii="Times New Roman" w:hAnsi="Times New Roman" w:cs="Times New Roman"/>
              </w:rPr>
            </w:pPr>
            <w:r>
              <w:rPr>
                <w:rFonts w:ascii="Times New Roman" w:hAnsi="Times New Roman" w:cs="Times New Roman"/>
              </w:rPr>
              <w:t>Job ref:</w:t>
            </w:r>
          </w:p>
        </w:tc>
      </w:tr>
      <w:tr w:rsidR="00A76F36" w14:paraId="744C9949" w14:textId="77777777" w:rsidTr="00D7683E">
        <w:tc>
          <w:tcPr>
            <w:tcW w:w="1288" w:type="dxa"/>
            <w:vMerge/>
            <w:shd w:val="clear" w:color="auto" w:fill="AEAAAA" w:themeFill="background2" w:themeFillShade="BF"/>
          </w:tcPr>
          <w:p w14:paraId="2D4A8061" w14:textId="77777777" w:rsidR="00A76F36" w:rsidRDefault="00A76F36">
            <w:pPr>
              <w:rPr>
                <w:rFonts w:ascii="Times New Roman" w:hAnsi="Times New Roman" w:cs="Times New Roman"/>
              </w:rPr>
            </w:pPr>
          </w:p>
        </w:tc>
        <w:tc>
          <w:tcPr>
            <w:tcW w:w="5152" w:type="dxa"/>
            <w:gridSpan w:val="2"/>
          </w:tcPr>
          <w:p w14:paraId="1E2BD6F1" w14:textId="77777777"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3053" w:type="dxa"/>
            <w:vMerge w:val="restart"/>
          </w:tcPr>
          <w:p w14:paraId="12E19CE4" w14:textId="68FC6484" w:rsidR="00A76F36" w:rsidRDefault="00A76F36">
            <w:pPr>
              <w:rPr>
                <w:rFonts w:ascii="Times New Roman" w:hAnsi="Times New Roman" w:cs="Times New Roman"/>
              </w:rPr>
            </w:pPr>
            <w:r>
              <w:rPr>
                <w:rFonts w:ascii="Times New Roman" w:hAnsi="Times New Roman" w:cs="Times New Roman"/>
              </w:rPr>
              <w:t xml:space="preserve">Sheet No/ </w:t>
            </w:r>
            <w:r w:rsidR="00767CA2">
              <w:rPr>
                <w:rFonts w:ascii="Times New Roman" w:hAnsi="Times New Roman" w:cs="Times New Roman"/>
              </w:rPr>
              <w:t>5</w:t>
            </w:r>
          </w:p>
        </w:tc>
      </w:tr>
      <w:tr w:rsidR="00A76F36" w14:paraId="1CB18C82" w14:textId="77777777" w:rsidTr="00D7683E">
        <w:tc>
          <w:tcPr>
            <w:tcW w:w="1288" w:type="dxa"/>
            <w:vMerge/>
            <w:shd w:val="clear" w:color="auto" w:fill="AEAAAA" w:themeFill="background2" w:themeFillShade="BF"/>
          </w:tcPr>
          <w:p w14:paraId="39A18A25" w14:textId="77777777" w:rsidR="00A76F36" w:rsidRDefault="00A76F36">
            <w:pPr>
              <w:rPr>
                <w:rFonts w:ascii="Times New Roman" w:hAnsi="Times New Roman" w:cs="Times New Roman"/>
              </w:rPr>
            </w:pPr>
          </w:p>
        </w:tc>
        <w:tc>
          <w:tcPr>
            <w:tcW w:w="5152" w:type="dxa"/>
            <w:gridSpan w:val="2"/>
          </w:tcPr>
          <w:p w14:paraId="053D7441" w14:textId="0D4DEF9F" w:rsidR="00A76F36" w:rsidRDefault="00A76F36">
            <w:pPr>
              <w:rPr>
                <w:rFonts w:ascii="Times New Roman" w:hAnsi="Times New Roman" w:cs="Times New Roman"/>
              </w:rPr>
            </w:pPr>
            <w:r>
              <w:rPr>
                <w:rFonts w:ascii="Times New Roman" w:hAnsi="Times New Roman" w:cs="Times New Roman"/>
              </w:rPr>
              <w:t>Section:</w:t>
            </w:r>
          </w:p>
          <w:p w14:paraId="21A187AE" w14:textId="021839B8" w:rsidR="00A76F36" w:rsidRDefault="00767CA2">
            <w:pPr>
              <w:jc w:val="center"/>
              <w:rPr>
                <w:rFonts w:ascii="Times New Roman" w:hAnsi="Times New Roman" w:cs="Times New Roman"/>
              </w:rPr>
            </w:pPr>
            <w:r>
              <w:rPr>
                <w:rFonts w:ascii="Times New Roman" w:hAnsi="Times New Roman" w:cs="Times New Roman"/>
              </w:rPr>
              <w:t>Beam C1/2</w:t>
            </w:r>
          </w:p>
        </w:tc>
        <w:tc>
          <w:tcPr>
            <w:tcW w:w="3053" w:type="dxa"/>
            <w:vMerge/>
          </w:tcPr>
          <w:p w14:paraId="4CDEDC2D" w14:textId="77777777" w:rsidR="00A76F36" w:rsidRDefault="00A76F36">
            <w:pPr>
              <w:rPr>
                <w:rFonts w:ascii="Times New Roman" w:hAnsi="Times New Roman" w:cs="Times New Roman"/>
              </w:rPr>
            </w:pPr>
          </w:p>
        </w:tc>
      </w:tr>
      <w:tr w:rsidR="00A76F36" w14:paraId="7F7F4226" w14:textId="77777777" w:rsidTr="00D7683E">
        <w:trPr>
          <w:trHeight w:val="516"/>
        </w:trPr>
        <w:tc>
          <w:tcPr>
            <w:tcW w:w="1288" w:type="dxa"/>
            <w:vMerge/>
            <w:shd w:val="clear" w:color="auto" w:fill="AEAAAA" w:themeFill="background2" w:themeFillShade="BF"/>
          </w:tcPr>
          <w:p w14:paraId="626808C1" w14:textId="77777777" w:rsidR="00A76F36" w:rsidRDefault="00A76F36">
            <w:pPr>
              <w:rPr>
                <w:rFonts w:ascii="Times New Roman" w:hAnsi="Times New Roman" w:cs="Times New Roman"/>
              </w:rPr>
            </w:pPr>
          </w:p>
        </w:tc>
        <w:tc>
          <w:tcPr>
            <w:tcW w:w="2576" w:type="dxa"/>
          </w:tcPr>
          <w:p w14:paraId="4C24B06D" w14:textId="77777777" w:rsidR="00A76F36" w:rsidRDefault="00A76F36">
            <w:pPr>
              <w:rPr>
                <w:rFonts w:ascii="Times New Roman" w:hAnsi="Times New Roman" w:cs="Times New Roman"/>
              </w:rPr>
            </w:pPr>
            <w:r>
              <w:rPr>
                <w:rFonts w:ascii="Times New Roman" w:hAnsi="Times New Roman" w:cs="Times New Roman"/>
              </w:rPr>
              <w:t>Calc By.</w:t>
            </w:r>
          </w:p>
          <w:p w14:paraId="3691170C" w14:textId="77777777"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772DEBD7" w14:textId="77777777" w:rsidR="00A76F36" w:rsidRDefault="00A76F36">
            <w:pPr>
              <w:rPr>
                <w:rFonts w:ascii="Times New Roman" w:hAnsi="Times New Roman" w:cs="Times New Roman"/>
              </w:rPr>
            </w:pPr>
            <w:r>
              <w:rPr>
                <w:rFonts w:ascii="Times New Roman" w:hAnsi="Times New Roman" w:cs="Times New Roman"/>
              </w:rPr>
              <w:t xml:space="preserve">Checked by: </w:t>
            </w:r>
          </w:p>
        </w:tc>
        <w:tc>
          <w:tcPr>
            <w:tcW w:w="3053" w:type="dxa"/>
          </w:tcPr>
          <w:p w14:paraId="37BD980F" w14:textId="32D825A5" w:rsidR="00A76F36" w:rsidRDefault="00A76F36">
            <w:pPr>
              <w:rPr>
                <w:rFonts w:ascii="Times New Roman" w:hAnsi="Times New Roman" w:cs="Times New Roman"/>
              </w:rPr>
            </w:pPr>
            <w:r>
              <w:rPr>
                <w:rFonts w:ascii="Times New Roman" w:hAnsi="Times New Roman" w:cs="Times New Roman"/>
              </w:rPr>
              <w:t>Date:</w:t>
            </w:r>
            <w:r w:rsidR="00767CA2">
              <w:rPr>
                <w:rFonts w:ascii="Times New Roman" w:hAnsi="Times New Roman" w:cs="Times New Roman"/>
              </w:rPr>
              <w:t xml:space="preserve"> 29/10/2024</w:t>
            </w:r>
          </w:p>
        </w:tc>
      </w:tr>
    </w:tbl>
    <w:p w14:paraId="04757411" w14:textId="321FD625" w:rsidR="00A76F36" w:rsidRDefault="00D7683E" w:rsidP="00F7407E">
      <w:pPr>
        <w:rPr>
          <w:noProof/>
        </w:rPr>
      </w:pPr>
      <w:r>
        <w:rPr>
          <w:noProof/>
        </w:rPr>
        <mc:AlternateContent>
          <mc:Choice Requires="wps">
            <w:drawing>
              <wp:anchor distT="0" distB="0" distL="114300" distR="114300" simplePos="0" relativeHeight="251634176" behindDoc="0" locked="0" layoutInCell="1" allowOverlap="1" wp14:anchorId="0A672349" wp14:editId="2FB9DFFB">
                <wp:simplePos x="0" y="0"/>
                <wp:positionH relativeFrom="margin">
                  <wp:align>left</wp:align>
                </wp:positionH>
                <wp:positionV relativeFrom="paragraph">
                  <wp:posOffset>7620</wp:posOffset>
                </wp:positionV>
                <wp:extent cx="6038850" cy="6219825"/>
                <wp:effectExtent l="0" t="0" r="19050" b="28575"/>
                <wp:wrapNone/>
                <wp:docPr id="450361882" name="Text Box 7"/>
                <wp:cNvGraphicFramePr/>
                <a:graphic xmlns:a="http://schemas.openxmlformats.org/drawingml/2006/main">
                  <a:graphicData uri="http://schemas.microsoft.com/office/word/2010/wordprocessingShape">
                    <wps:wsp>
                      <wps:cNvSpPr txBox="1"/>
                      <wps:spPr>
                        <a:xfrm>
                          <a:off x="0" y="0"/>
                          <a:ext cx="6038850" cy="6219825"/>
                        </a:xfrm>
                        <a:prstGeom prst="rect">
                          <a:avLst/>
                        </a:prstGeom>
                        <a:noFill/>
                        <a:ln w="6350">
                          <a:solidFill>
                            <a:prstClr val="black"/>
                          </a:solidFill>
                        </a:ln>
                      </wps:spPr>
                      <wps:txbx>
                        <w:txbxContent>
                          <w:p w14:paraId="12192C02"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672349" id="Text Box 7" o:spid="_x0000_s1034" type="#_x0000_t202" style="position:absolute;margin-left:0;margin-top:.6pt;width:475.5pt;height:489.75pt;z-index:251634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" filled="f" strokeweight=".5pt">
                <v:textbox>
                  <w:txbxContent>
                    <w:p w14:paraId="12192C02" w14:textId="77777777" w:rsidR="00D7683E" w:rsidRDefault="00D7683E"/>
                  </w:txbxContent>
                </v:textbox>
                <w10:wrap anchorx="margin"/>
              </v:shape>
            </w:pict>
          </mc:Fallback>
        </mc:AlternateContent>
      </w:r>
      <w:r w:rsidR="00D3379D" w:rsidRPr="00D3379D">
        <w:rPr>
          <w:noProof/>
        </w:rPr>
        <w:drawing>
          <wp:inline distT="0" distB="0" distL="0" distR="0" wp14:anchorId="0C049727" wp14:editId="6A9A303D">
            <wp:extent cx="5940000" cy="6120000"/>
            <wp:effectExtent l="0" t="0" r="3810" b="1905"/>
            <wp:docPr id="2055785717" name="Picture 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85717" name="Picture 8" descr="A white paper with black text&#10;&#10;Description automatically generated"/>
                    <pic:cNvPicPr/>
                  </pic:nvPicPr>
                  <pic:blipFill>
                    <a:blip r:embed="rId33"/>
                    <a:stretch>
                      <a:fillRect/>
                    </a:stretch>
                  </pic:blipFill>
                  <pic:spPr>
                    <a:xfrm>
                      <a:off x="0" y="0"/>
                      <a:ext cx="5940000" cy="6120000"/>
                    </a:xfrm>
                    <a:prstGeom prst="rect">
                      <a:avLst/>
                    </a:prstGeom>
                  </pic:spPr>
                </pic:pic>
              </a:graphicData>
            </a:graphic>
          </wp:inline>
        </w:drawing>
      </w:r>
      <w:r w:rsidR="006F6328" w:rsidRPr="006F6328">
        <w:rPr>
          <w:noProof/>
        </w:rPr>
        <w:t xml:space="preserve"> </w:t>
      </w:r>
    </w:p>
    <w:p w14:paraId="12EC71BF" w14:textId="77777777" w:rsidR="001617A3" w:rsidRDefault="001617A3" w:rsidP="00F7407E">
      <w:pPr>
        <w:rPr>
          <w:noProof/>
        </w:rPr>
      </w:pPr>
    </w:p>
    <w:p w14:paraId="568B0627" w14:textId="77777777" w:rsidR="001617A3" w:rsidRDefault="001617A3" w:rsidP="00F7407E">
      <w:pPr>
        <w:rPr>
          <w:noProof/>
        </w:rPr>
      </w:pPr>
    </w:p>
    <w:p w14:paraId="49E1C6FD" w14:textId="77777777" w:rsidR="001617A3" w:rsidRDefault="001617A3" w:rsidP="00F7407E">
      <w:pPr>
        <w:rPr>
          <w:noProof/>
        </w:rPr>
      </w:pPr>
    </w:p>
    <w:p w14:paraId="7420E056" w14:textId="77777777" w:rsidR="001617A3" w:rsidRDefault="001617A3" w:rsidP="00F7407E">
      <w:pPr>
        <w:rPr>
          <w:noProof/>
        </w:rPr>
      </w:pPr>
    </w:p>
    <w:p w14:paraId="5E83FCDE" w14:textId="77777777" w:rsidR="001617A3" w:rsidRDefault="001617A3" w:rsidP="00F7407E">
      <w:pPr>
        <w:rPr>
          <w:noProof/>
        </w:rPr>
      </w:pPr>
    </w:p>
    <w:p w14:paraId="7E8E28BE" w14:textId="77777777" w:rsidR="001617A3" w:rsidRPr="006F6328" w:rsidRDefault="001617A3" w:rsidP="00F7407E">
      <w:pPr>
        <w:rPr>
          <w:noProof/>
        </w:rPr>
      </w:pPr>
    </w:p>
    <w:tbl>
      <w:tblPr>
        <w:tblStyle w:val="TableGrid"/>
        <w:tblW w:w="9493" w:type="dxa"/>
        <w:tblLook w:val="04A0" w:firstRow="1" w:lastRow="0" w:firstColumn="1" w:lastColumn="0" w:noHBand="0" w:noVBand="1"/>
      </w:tblPr>
      <w:tblGrid>
        <w:gridCol w:w="1288"/>
        <w:gridCol w:w="2576"/>
        <w:gridCol w:w="2576"/>
        <w:gridCol w:w="3053"/>
      </w:tblGrid>
      <w:tr w:rsidR="00A76F36" w14:paraId="5E193C02" w14:textId="77777777" w:rsidTr="00D7683E">
        <w:tc>
          <w:tcPr>
            <w:tcW w:w="1288" w:type="dxa"/>
            <w:vMerge w:val="restart"/>
            <w:shd w:val="clear" w:color="auto" w:fill="AEAAAA" w:themeFill="background2" w:themeFillShade="BF"/>
          </w:tcPr>
          <w:p w14:paraId="28F25917"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74508192" w14:textId="77777777"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4F87C369" w14:textId="77777777" w:rsidR="00A76F36" w:rsidRDefault="00A76F36">
            <w:pPr>
              <w:rPr>
                <w:rFonts w:ascii="Times New Roman" w:hAnsi="Times New Roman" w:cs="Times New Roman"/>
              </w:rPr>
            </w:pPr>
            <w:r>
              <w:rPr>
                <w:rFonts w:ascii="Times New Roman" w:hAnsi="Times New Roman" w:cs="Times New Roman"/>
              </w:rPr>
              <w:t xml:space="preserve">Project </w:t>
            </w:r>
          </w:p>
        </w:tc>
        <w:tc>
          <w:tcPr>
            <w:tcW w:w="3053" w:type="dxa"/>
          </w:tcPr>
          <w:p w14:paraId="26607946" w14:textId="77777777" w:rsidR="00A76F36" w:rsidRDefault="00A76F36">
            <w:pPr>
              <w:rPr>
                <w:rFonts w:ascii="Times New Roman" w:hAnsi="Times New Roman" w:cs="Times New Roman"/>
              </w:rPr>
            </w:pPr>
            <w:r>
              <w:rPr>
                <w:rFonts w:ascii="Times New Roman" w:hAnsi="Times New Roman" w:cs="Times New Roman"/>
              </w:rPr>
              <w:t>Job ref:</w:t>
            </w:r>
          </w:p>
        </w:tc>
      </w:tr>
      <w:tr w:rsidR="00A76F36" w14:paraId="2574C6F6" w14:textId="77777777" w:rsidTr="00D7683E">
        <w:tc>
          <w:tcPr>
            <w:tcW w:w="1288" w:type="dxa"/>
            <w:vMerge/>
            <w:shd w:val="clear" w:color="auto" w:fill="AEAAAA" w:themeFill="background2" w:themeFillShade="BF"/>
          </w:tcPr>
          <w:p w14:paraId="092000CE" w14:textId="77777777" w:rsidR="00A76F36" w:rsidRDefault="00A76F36">
            <w:pPr>
              <w:rPr>
                <w:rFonts w:ascii="Times New Roman" w:hAnsi="Times New Roman" w:cs="Times New Roman"/>
              </w:rPr>
            </w:pPr>
          </w:p>
        </w:tc>
        <w:tc>
          <w:tcPr>
            <w:tcW w:w="5152" w:type="dxa"/>
            <w:gridSpan w:val="2"/>
          </w:tcPr>
          <w:p w14:paraId="2BCB9DC7" w14:textId="77777777"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3053" w:type="dxa"/>
            <w:vMerge w:val="restart"/>
          </w:tcPr>
          <w:p w14:paraId="3D70A4F3" w14:textId="43382069" w:rsidR="00A76F36" w:rsidRDefault="00A76F36">
            <w:pPr>
              <w:rPr>
                <w:rFonts w:ascii="Times New Roman" w:hAnsi="Times New Roman" w:cs="Times New Roman"/>
              </w:rPr>
            </w:pPr>
            <w:r>
              <w:rPr>
                <w:rFonts w:ascii="Times New Roman" w:hAnsi="Times New Roman" w:cs="Times New Roman"/>
              </w:rPr>
              <w:t xml:space="preserve">Sheet No/ </w:t>
            </w:r>
            <w:r w:rsidR="00C43399">
              <w:rPr>
                <w:rFonts w:ascii="Times New Roman" w:hAnsi="Times New Roman" w:cs="Times New Roman"/>
              </w:rPr>
              <w:t>6</w:t>
            </w:r>
          </w:p>
        </w:tc>
      </w:tr>
      <w:tr w:rsidR="00A76F36" w14:paraId="18283735" w14:textId="77777777" w:rsidTr="00D7683E">
        <w:tc>
          <w:tcPr>
            <w:tcW w:w="1288" w:type="dxa"/>
            <w:vMerge/>
            <w:shd w:val="clear" w:color="auto" w:fill="AEAAAA" w:themeFill="background2" w:themeFillShade="BF"/>
          </w:tcPr>
          <w:p w14:paraId="0C018630" w14:textId="77777777" w:rsidR="00A76F36" w:rsidRDefault="00A76F36">
            <w:pPr>
              <w:rPr>
                <w:rFonts w:ascii="Times New Roman" w:hAnsi="Times New Roman" w:cs="Times New Roman"/>
              </w:rPr>
            </w:pPr>
          </w:p>
        </w:tc>
        <w:tc>
          <w:tcPr>
            <w:tcW w:w="5152" w:type="dxa"/>
            <w:gridSpan w:val="2"/>
          </w:tcPr>
          <w:p w14:paraId="3185A978" w14:textId="77777777" w:rsidR="00A76F36" w:rsidRDefault="00A76F36">
            <w:pPr>
              <w:rPr>
                <w:rFonts w:ascii="Times New Roman" w:hAnsi="Times New Roman" w:cs="Times New Roman"/>
              </w:rPr>
            </w:pPr>
            <w:r>
              <w:rPr>
                <w:rFonts w:ascii="Times New Roman" w:hAnsi="Times New Roman" w:cs="Times New Roman"/>
              </w:rPr>
              <w:t>Section:</w:t>
            </w:r>
          </w:p>
          <w:p w14:paraId="6FC325C0" w14:textId="4EE4612E" w:rsidR="00A76F36" w:rsidRDefault="00AB60CF">
            <w:pPr>
              <w:jc w:val="center"/>
              <w:rPr>
                <w:rFonts w:ascii="Times New Roman" w:hAnsi="Times New Roman" w:cs="Times New Roman"/>
              </w:rPr>
            </w:pPr>
            <w:r>
              <w:rPr>
                <w:rFonts w:ascii="Times New Roman" w:hAnsi="Times New Roman" w:cs="Times New Roman"/>
              </w:rPr>
              <w:t>Beam C1/2</w:t>
            </w:r>
          </w:p>
        </w:tc>
        <w:tc>
          <w:tcPr>
            <w:tcW w:w="3053" w:type="dxa"/>
            <w:vMerge/>
          </w:tcPr>
          <w:p w14:paraId="2C8C29B1" w14:textId="77777777" w:rsidR="00A76F36" w:rsidRDefault="00A76F36">
            <w:pPr>
              <w:rPr>
                <w:rFonts w:ascii="Times New Roman" w:hAnsi="Times New Roman" w:cs="Times New Roman"/>
              </w:rPr>
            </w:pPr>
          </w:p>
        </w:tc>
      </w:tr>
      <w:tr w:rsidR="00A76F36" w14:paraId="6E8F6C08" w14:textId="77777777" w:rsidTr="00D7683E">
        <w:trPr>
          <w:trHeight w:val="516"/>
        </w:trPr>
        <w:tc>
          <w:tcPr>
            <w:tcW w:w="1288" w:type="dxa"/>
            <w:vMerge/>
            <w:shd w:val="clear" w:color="auto" w:fill="AEAAAA" w:themeFill="background2" w:themeFillShade="BF"/>
          </w:tcPr>
          <w:p w14:paraId="59DA9FCE" w14:textId="77777777" w:rsidR="00A76F36" w:rsidRDefault="00A76F36">
            <w:pPr>
              <w:rPr>
                <w:rFonts w:ascii="Times New Roman" w:hAnsi="Times New Roman" w:cs="Times New Roman"/>
              </w:rPr>
            </w:pPr>
          </w:p>
        </w:tc>
        <w:tc>
          <w:tcPr>
            <w:tcW w:w="2576" w:type="dxa"/>
          </w:tcPr>
          <w:p w14:paraId="33317A7A" w14:textId="77777777" w:rsidR="00A76F36" w:rsidRDefault="00A76F36">
            <w:pPr>
              <w:rPr>
                <w:rFonts w:ascii="Times New Roman" w:hAnsi="Times New Roman" w:cs="Times New Roman"/>
              </w:rPr>
            </w:pPr>
            <w:r>
              <w:rPr>
                <w:rFonts w:ascii="Times New Roman" w:hAnsi="Times New Roman" w:cs="Times New Roman"/>
              </w:rPr>
              <w:t>Calc By.</w:t>
            </w:r>
          </w:p>
          <w:p w14:paraId="0C346F98" w14:textId="77777777"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52A9C274" w14:textId="77777777" w:rsidR="00A76F36" w:rsidRDefault="00A76F36">
            <w:pPr>
              <w:rPr>
                <w:rFonts w:ascii="Times New Roman" w:hAnsi="Times New Roman" w:cs="Times New Roman"/>
              </w:rPr>
            </w:pPr>
            <w:r>
              <w:rPr>
                <w:rFonts w:ascii="Times New Roman" w:hAnsi="Times New Roman" w:cs="Times New Roman"/>
              </w:rPr>
              <w:t xml:space="preserve">Checked by: </w:t>
            </w:r>
          </w:p>
        </w:tc>
        <w:tc>
          <w:tcPr>
            <w:tcW w:w="3053" w:type="dxa"/>
          </w:tcPr>
          <w:p w14:paraId="5595CABC" w14:textId="2D52C1A2" w:rsidR="00A76F36" w:rsidRDefault="00A76F36">
            <w:pPr>
              <w:rPr>
                <w:rFonts w:ascii="Times New Roman" w:hAnsi="Times New Roman" w:cs="Times New Roman"/>
              </w:rPr>
            </w:pPr>
            <w:r>
              <w:rPr>
                <w:rFonts w:ascii="Times New Roman" w:hAnsi="Times New Roman" w:cs="Times New Roman"/>
              </w:rPr>
              <w:t>Date:</w:t>
            </w:r>
            <w:r w:rsidR="00AB60CF">
              <w:rPr>
                <w:rFonts w:ascii="Times New Roman" w:hAnsi="Times New Roman" w:cs="Times New Roman"/>
              </w:rPr>
              <w:t>29/10/2024</w:t>
            </w:r>
          </w:p>
        </w:tc>
      </w:tr>
    </w:tbl>
    <w:p w14:paraId="65EDFF06" w14:textId="60FF5541" w:rsidR="00963497" w:rsidRPr="00623B0D" w:rsidRDefault="00D7683E" w:rsidP="00F7407E">
      <w:pPr>
        <w:rPr>
          <w:rStyle w:val="Heading3Char"/>
          <w:rFonts w:asciiTheme="minorHAnsi" w:eastAsiaTheme="minorEastAsia" w:hAnsiTheme="minorHAnsi" w:cstheme="minorBidi"/>
          <w:noProof/>
          <w:color w:val="auto"/>
          <w:sz w:val="22"/>
          <w:szCs w:val="22"/>
        </w:rPr>
      </w:pPr>
      <w:r>
        <w:rPr>
          <w:noProof/>
        </w:rPr>
        <mc:AlternateContent>
          <mc:Choice Requires="wps">
            <w:drawing>
              <wp:anchor distT="0" distB="0" distL="114300" distR="114300" simplePos="0" relativeHeight="251640320" behindDoc="0" locked="0" layoutInCell="1" allowOverlap="1" wp14:anchorId="3E768AF6" wp14:editId="5CD62258">
                <wp:simplePos x="0" y="0"/>
                <wp:positionH relativeFrom="column">
                  <wp:posOffset>0</wp:posOffset>
                </wp:positionH>
                <wp:positionV relativeFrom="paragraph">
                  <wp:posOffset>-1270</wp:posOffset>
                </wp:positionV>
                <wp:extent cx="6029325" cy="4781550"/>
                <wp:effectExtent l="0" t="0" r="28575" b="19050"/>
                <wp:wrapNone/>
                <wp:docPr id="2008335347" name="Text Box 9"/>
                <wp:cNvGraphicFramePr/>
                <a:graphic xmlns:a="http://schemas.openxmlformats.org/drawingml/2006/main">
                  <a:graphicData uri="http://schemas.microsoft.com/office/word/2010/wordprocessingShape">
                    <wps:wsp>
                      <wps:cNvSpPr txBox="1"/>
                      <wps:spPr>
                        <a:xfrm>
                          <a:off x="0" y="0"/>
                          <a:ext cx="6029325" cy="4781550"/>
                        </a:xfrm>
                        <a:prstGeom prst="rect">
                          <a:avLst/>
                        </a:prstGeom>
                        <a:noFill/>
                        <a:ln w="6350">
                          <a:solidFill>
                            <a:prstClr val="black"/>
                          </a:solidFill>
                        </a:ln>
                      </wps:spPr>
                      <wps:txbx>
                        <w:txbxContent>
                          <w:p w14:paraId="41469462"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68AF6" id="Text Box 9" o:spid="_x0000_s1035" type="#_x0000_t202" style="position:absolute;margin-left:0;margin-top:-.1pt;width:474.75pt;height:376.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" filled="f" strokeweight=".5pt">
                <v:textbox>
                  <w:txbxContent>
                    <w:p w14:paraId="41469462" w14:textId="77777777" w:rsidR="00D7683E" w:rsidRDefault="00D7683E"/>
                  </w:txbxContent>
                </v:textbox>
              </v:shape>
            </w:pict>
          </mc:Fallback>
        </mc:AlternateContent>
      </w:r>
      <w:r w:rsidR="006F6328" w:rsidRPr="006F6328">
        <w:rPr>
          <w:noProof/>
        </w:rPr>
        <w:drawing>
          <wp:inline distT="0" distB="0" distL="0" distR="0" wp14:anchorId="0D3405EC" wp14:editId="48AC91FA">
            <wp:extent cx="6015600" cy="4680000"/>
            <wp:effectExtent l="0" t="0" r="4445" b="0"/>
            <wp:docPr id="1080641383"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1383" name="Picture 9" descr="A white paper with black text&#10;&#10;Description automatically generated"/>
                    <pic:cNvPicPr/>
                  </pic:nvPicPr>
                  <pic:blipFill>
                    <a:blip r:embed="rId34"/>
                    <a:stretch>
                      <a:fillRect/>
                    </a:stretch>
                  </pic:blipFill>
                  <pic:spPr>
                    <a:xfrm>
                      <a:off x="0" y="0"/>
                      <a:ext cx="6015600" cy="4680000"/>
                    </a:xfrm>
                    <a:prstGeom prst="rect">
                      <a:avLst/>
                    </a:prstGeom>
                  </pic:spPr>
                </pic:pic>
              </a:graphicData>
            </a:graphic>
          </wp:inline>
        </w:drawing>
      </w:r>
    </w:p>
    <w:p w14:paraId="785900BA" w14:textId="77777777" w:rsidR="00963497" w:rsidRDefault="00963497" w:rsidP="00F7407E">
      <w:pPr>
        <w:rPr>
          <w:rStyle w:val="Heading3Char"/>
          <w:rFonts w:ascii="Times New Roman" w:hAnsi="Times New Roman" w:cs="Times New Roman"/>
        </w:rPr>
      </w:pPr>
    </w:p>
    <w:p w14:paraId="039628AF" w14:textId="77777777" w:rsidR="00BE7495" w:rsidRDefault="00DC3186" w:rsidP="00BE7495">
      <w:pPr>
        <w:keepNext/>
        <w:jc w:val="center"/>
      </w:pPr>
      <w:r>
        <w:rPr>
          <w:noProof/>
        </w:rPr>
        <w:drawing>
          <wp:inline distT="0" distB="0" distL="0" distR="0" wp14:anchorId="08093892" wp14:editId="27E41BC0">
            <wp:extent cx="3175200" cy="1800000"/>
            <wp:effectExtent l="0" t="0" r="0" b="3810"/>
            <wp:docPr id="1160164052" name="Picture 116016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r="40972" b="45202"/>
                    <a:stretch/>
                  </pic:blipFill>
                  <pic:spPr bwMode="auto">
                    <a:xfrm>
                      <a:off x="0" y="0"/>
                      <a:ext cx="3175200" cy="1800000"/>
                    </a:xfrm>
                    <a:prstGeom prst="rect">
                      <a:avLst/>
                    </a:prstGeom>
                    <a:ln>
                      <a:noFill/>
                    </a:ln>
                    <a:extLst>
                      <a:ext uri="{53640926-AAD7-44D8-BBD7-CCE9431645EC}">
                        <a14:shadowObscured xmlns:a14="http://schemas.microsoft.com/office/drawing/2010/main"/>
                      </a:ext>
                    </a:extLst>
                  </pic:spPr>
                </pic:pic>
              </a:graphicData>
            </a:graphic>
          </wp:inline>
        </w:drawing>
      </w:r>
    </w:p>
    <w:p w14:paraId="3A5DDEF0" w14:textId="20BA94A8" w:rsidR="00963497" w:rsidRDefault="00BE7495" w:rsidP="00BE7495">
      <w:pPr>
        <w:pStyle w:val="Caption"/>
        <w:jc w:val="center"/>
        <w:rPr>
          <w:rStyle w:val="Heading3Char"/>
          <w:rFonts w:ascii="Times New Roman" w:hAnsi="Times New Roman" w:cs="Times New Roman"/>
        </w:rPr>
      </w:pPr>
      <w:r>
        <w:t xml:space="preserve">Figure </w:t>
      </w:r>
      <w:r w:rsidR="00AF5248">
        <w:fldChar w:fldCharType="begin"/>
      </w:r>
      <w:r w:rsidR="00AF5248">
        <w:instrText xml:space="preserve"> SEQ Figure \* ARABIC </w:instrText>
      </w:r>
      <w:r w:rsidR="00AF5248">
        <w:fldChar w:fldCharType="separate"/>
      </w:r>
      <w:r w:rsidR="00AF5248">
        <w:fldChar w:fldCharType="end"/>
      </w:r>
      <w:r>
        <w:t>: Beam C1/2</w:t>
      </w:r>
      <w:r w:rsidRPr="0017333E">
        <w:t xml:space="preserve"> Reinforcement Details</w:t>
      </w:r>
    </w:p>
    <w:p w14:paraId="4473D0F7" w14:textId="77777777" w:rsidR="00623B0D" w:rsidRDefault="00623B0D" w:rsidP="00F7407E">
      <w:pPr>
        <w:rPr>
          <w:rStyle w:val="Heading3Char"/>
          <w:rFonts w:ascii="Times New Roman" w:hAnsi="Times New Roman" w:cs="Times New Roman"/>
        </w:rPr>
      </w:pPr>
    </w:p>
    <w:p w14:paraId="54CE11B7" w14:textId="77777777" w:rsidR="00623B0D" w:rsidRDefault="00623B0D" w:rsidP="00F7407E">
      <w:pPr>
        <w:rPr>
          <w:rStyle w:val="Heading3Char"/>
          <w:rFonts w:ascii="Times New Roman" w:hAnsi="Times New Roman" w:cs="Times New Roman"/>
        </w:rPr>
      </w:pPr>
    </w:p>
    <w:p w14:paraId="5C1841EB" w14:textId="2A247CA2" w:rsidR="006A1EF6" w:rsidRDefault="00273600" w:rsidP="00F7407E">
      <w:pPr>
        <w:rPr>
          <w:rStyle w:val="Heading3Char"/>
          <w:rFonts w:ascii="Times New Roman" w:hAnsi="Times New Roman" w:cs="Times New Roman"/>
        </w:rPr>
      </w:pPr>
      <w:bookmarkStart w:id="37" w:name="_Toc181171134"/>
      <w:r w:rsidRPr="006A1EF6">
        <w:rPr>
          <w:rStyle w:val="Heading3Char"/>
          <w:rFonts w:ascii="Times New Roman" w:hAnsi="Times New Roman" w:cs="Times New Roman"/>
        </w:rPr>
        <w:lastRenderedPageBreak/>
        <w:t>Beam C2/3</w:t>
      </w:r>
      <w:bookmarkEnd w:id="37"/>
    </w:p>
    <w:p w14:paraId="4CDA2776" w14:textId="55444FF3" w:rsidR="00A76F36" w:rsidRPr="00750582" w:rsidRDefault="006A1EF6" w:rsidP="006F4D49">
      <w:pPr>
        <w:jc w:val="both"/>
        <w:rPr>
          <w:noProof/>
        </w:rPr>
      </w:pPr>
      <w:r w:rsidRPr="00C91157">
        <w:rPr>
          <w:rFonts w:ascii="Times New Roman" w:hAnsi="Times New Roman" w:cs="Times New Roman"/>
          <w:color w:val="000000"/>
          <w:sz w:val="24"/>
          <w:szCs w:val="24"/>
        </w:rPr>
        <w:t>Beam C</w:t>
      </w:r>
      <w:r>
        <w:rPr>
          <w:rFonts w:ascii="Times New Roman" w:hAnsi="Times New Roman" w:cs="Times New Roman"/>
          <w:color w:val="000000"/>
          <w:sz w:val="24"/>
          <w:szCs w:val="24"/>
        </w:rPr>
        <w:t>2</w:t>
      </w:r>
      <w:r w:rsidRPr="00C91157">
        <w:rPr>
          <w:rFonts w:ascii="Times New Roman" w:hAnsi="Times New Roman" w:cs="Times New Roman"/>
          <w:color w:val="000000"/>
          <w:sz w:val="24"/>
          <w:szCs w:val="24"/>
        </w:rPr>
        <w:t>/</w:t>
      </w:r>
      <w:r>
        <w:rPr>
          <w:rFonts w:ascii="Times New Roman" w:hAnsi="Times New Roman" w:cs="Times New Roman"/>
          <w:color w:val="000000"/>
          <w:sz w:val="24"/>
          <w:szCs w:val="24"/>
        </w:rPr>
        <w:t>3</w:t>
      </w:r>
      <w:r w:rsidRPr="00C91157">
        <w:rPr>
          <w:rFonts w:ascii="Times New Roman" w:hAnsi="Times New Roman" w:cs="Times New Roman"/>
          <w:color w:val="000000"/>
          <w:sz w:val="24"/>
          <w:szCs w:val="24"/>
        </w:rPr>
        <w:t xml:space="preserve"> carries a distributed load over an area </w:t>
      </w:r>
      <w:r>
        <w:rPr>
          <w:rFonts w:ascii="Times New Roman" w:hAnsi="Times New Roman" w:cs="Times New Roman"/>
          <w:color w:val="000000"/>
          <w:sz w:val="24"/>
          <w:szCs w:val="24"/>
        </w:rPr>
        <w:t>of</w:t>
      </w:r>
      <w:r w:rsidRPr="00C91157">
        <w:rPr>
          <w:rFonts w:ascii="Times New Roman" w:hAnsi="Times New Roman" w:cs="Times New Roman"/>
          <w:color w:val="000000"/>
          <w:sz w:val="24"/>
          <w:szCs w:val="24"/>
        </w:rPr>
        <w:t xml:space="preserve"> </w:t>
      </w:r>
      <w:r>
        <w:rPr>
          <w:rFonts w:ascii="Times New Roman" w:hAnsi="Times New Roman" w:cs="Times New Roman"/>
          <w:color w:val="000000"/>
          <w:sz w:val="24"/>
          <w:szCs w:val="24"/>
        </w:rPr>
        <w:t>a rectangle and a trapezium as</w:t>
      </w:r>
      <w:r w:rsidR="008960F4">
        <w:rPr>
          <w:rFonts w:ascii="Times New Roman" w:hAnsi="Times New Roman" w:cs="Times New Roman"/>
          <w:color w:val="000000"/>
          <w:sz w:val="24"/>
          <w:szCs w:val="24"/>
        </w:rPr>
        <w:t xml:space="preserve"> it is between </w:t>
      </w:r>
      <w:r w:rsidR="00963497">
        <w:rPr>
          <w:rFonts w:ascii="Times New Roman" w:hAnsi="Times New Roman" w:cs="Times New Roman"/>
          <w:color w:val="000000"/>
          <w:sz w:val="24"/>
          <w:szCs w:val="24"/>
        </w:rPr>
        <w:t xml:space="preserve">both a one-way and two-way slab, and </w:t>
      </w:r>
      <w:r w:rsidRPr="00C91157">
        <w:rPr>
          <w:rFonts w:ascii="Times New Roman" w:hAnsi="Times New Roman" w:cs="Times New Roman"/>
          <w:color w:val="000000"/>
          <w:sz w:val="24"/>
          <w:szCs w:val="24"/>
        </w:rPr>
        <w:t>primarily include</w:t>
      </w:r>
      <w:r w:rsidR="00963497">
        <w:rPr>
          <w:rFonts w:ascii="Times New Roman" w:hAnsi="Times New Roman" w:cs="Times New Roman"/>
          <w:color w:val="000000"/>
          <w:sz w:val="24"/>
          <w:szCs w:val="24"/>
        </w:rPr>
        <w:t>s</w:t>
      </w:r>
      <w:r w:rsidRPr="00C91157">
        <w:rPr>
          <w:rFonts w:ascii="Times New Roman" w:hAnsi="Times New Roman" w:cs="Times New Roman"/>
          <w:color w:val="000000"/>
          <w:sz w:val="24"/>
          <w:szCs w:val="24"/>
        </w:rPr>
        <w:t xml:space="preserve"> </w:t>
      </w:r>
      <w:r>
        <w:rPr>
          <w:rFonts w:ascii="Times New Roman" w:hAnsi="Times New Roman" w:cs="Times New Roman"/>
          <w:color w:val="000000"/>
          <w:sz w:val="24"/>
          <w:szCs w:val="24"/>
        </w:rPr>
        <w:t>the load of a</w:t>
      </w:r>
      <w:r w:rsidRPr="00C91157">
        <w:rPr>
          <w:rFonts w:ascii="Times New Roman" w:hAnsi="Times New Roman" w:cs="Times New Roman"/>
          <w:color w:val="000000"/>
          <w:sz w:val="24"/>
          <w:szCs w:val="24"/>
        </w:rPr>
        <w:t xml:space="preserve"> </w:t>
      </w:r>
      <w:r w:rsidR="00963497" w:rsidRPr="00C91157">
        <w:rPr>
          <w:rFonts w:ascii="Times New Roman" w:hAnsi="Times New Roman" w:cs="Times New Roman"/>
          <w:color w:val="000000"/>
          <w:sz w:val="24"/>
          <w:szCs w:val="24"/>
        </w:rPr>
        <w:t>classroom.</w:t>
      </w:r>
      <w:r w:rsidRPr="00C91157">
        <w:rPr>
          <w:rFonts w:ascii="Times New Roman" w:hAnsi="Times New Roman" w:cs="Times New Roman"/>
          <w:color w:val="000000"/>
          <w:sz w:val="24"/>
          <w:szCs w:val="24"/>
        </w:rPr>
        <w:t xml:space="preserve"> </w:t>
      </w:r>
      <w:r w:rsidR="005D3F95">
        <w:rPr>
          <w:rFonts w:ascii="Times New Roman" w:hAnsi="Times New Roman" w:cs="Times New Roman"/>
          <w:color w:val="000000"/>
          <w:sz w:val="24"/>
          <w:szCs w:val="24"/>
        </w:rPr>
        <w:t>T</w:t>
      </w:r>
      <w:r w:rsidR="005D3F95" w:rsidRPr="005D3F95">
        <w:rPr>
          <w:rFonts w:ascii="Times New Roman" w:hAnsi="Times New Roman" w:cs="Times New Roman"/>
          <w:color w:val="000000"/>
          <w:sz w:val="24"/>
          <w:szCs w:val="24"/>
        </w:rPr>
        <w:t>he maximum bending moment and shear force are calculated according to the diagrams used for the previous beam.</w:t>
      </w:r>
      <w:r w:rsidR="003D7CC1" w:rsidRPr="003D7CC1">
        <w:rPr>
          <w:noProof/>
        </w:rPr>
        <w:t xml:space="preserve"> </w:t>
      </w:r>
    </w:p>
    <w:tbl>
      <w:tblPr>
        <w:tblStyle w:val="TableGrid"/>
        <w:tblW w:w="0" w:type="auto"/>
        <w:tblLook w:val="04A0" w:firstRow="1" w:lastRow="0" w:firstColumn="1" w:lastColumn="0" w:noHBand="0" w:noVBand="1"/>
      </w:tblPr>
      <w:tblGrid>
        <w:gridCol w:w="1288"/>
        <w:gridCol w:w="2576"/>
        <w:gridCol w:w="2576"/>
        <w:gridCol w:w="2576"/>
      </w:tblGrid>
      <w:tr w:rsidR="00A76F36" w14:paraId="775F7E7C" w14:textId="77777777">
        <w:tc>
          <w:tcPr>
            <w:tcW w:w="1288" w:type="dxa"/>
            <w:vMerge w:val="restart"/>
            <w:shd w:val="clear" w:color="auto" w:fill="AEAAAA" w:themeFill="background2" w:themeFillShade="BF"/>
          </w:tcPr>
          <w:p w14:paraId="6828A88A" w14:textId="77777777" w:rsidR="00A76F36" w:rsidRDefault="00A76F36">
            <w:pPr>
              <w:rPr>
                <w:rFonts w:ascii="Times New Roman" w:hAnsi="Times New Roman" w:cs="Times New Roman"/>
              </w:rPr>
            </w:pPr>
            <w:r>
              <w:rPr>
                <w:rFonts w:ascii="Times New Roman" w:hAnsi="Times New Roman" w:cs="Times New Roman"/>
              </w:rPr>
              <w:t>CEGE0021</w:t>
            </w:r>
          </w:p>
          <w:p w14:paraId="7AD6ABB1" w14:textId="77777777"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1885A548" w14:textId="77777777" w:rsidR="00A76F36" w:rsidRDefault="00A76F36">
            <w:pPr>
              <w:rPr>
                <w:rFonts w:ascii="Times New Roman" w:hAnsi="Times New Roman" w:cs="Times New Roman"/>
              </w:rPr>
            </w:pPr>
            <w:r>
              <w:rPr>
                <w:rFonts w:ascii="Times New Roman" w:hAnsi="Times New Roman" w:cs="Times New Roman"/>
              </w:rPr>
              <w:t xml:space="preserve">Project </w:t>
            </w:r>
          </w:p>
        </w:tc>
        <w:tc>
          <w:tcPr>
            <w:tcW w:w="2576" w:type="dxa"/>
          </w:tcPr>
          <w:p w14:paraId="5A2277EC" w14:textId="77777777" w:rsidR="00A76F36" w:rsidRDefault="00A76F36">
            <w:pPr>
              <w:rPr>
                <w:rFonts w:ascii="Times New Roman" w:hAnsi="Times New Roman" w:cs="Times New Roman"/>
              </w:rPr>
            </w:pPr>
            <w:r>
              <w:rPr>
                <w:rFonts w:ascii="Times New Roman" w:hAnsi="Times New Roman" w:cs="Times New Roman"/>
              </w:rPr>
              <w:t>Job ref:</w:t>
            </w:r>
          </w:p>
        </w:tc>
      </w:tr>
      <w:tr w:rsidR="00A76F36" w14:paraId="6C662B45" w14:textId="77777777">
        <w:tc>
          <w:tcPr>
            <w:tcW w:w="1288" w:type="dxa"/>
            <w:vMerge/>
            <w:shd w:val="clear" w:color="auto" w:fill="AEAAAA" w:themeFill="background2" w:themeFillShade="BF"/>
          </w:tcPr>
          <w:p w14:paraId="25844E83" w14:textId="77777777" w:rsidR="00A76F36" w:rsidRDefault="00A76F36">
            <w:pPr>
              <w:rPr>
                <w:rFonts w:ascii="Times New Roman" w:hAnsi="Times New Roman" w:cs="Times New Roman"/>
              </w:rPr>
            </w:pPr>
          </w:p>
        </w:tc>
        <w:tc>
          <w:tcPr>
            <w:tcW w:w="5152" w:type="dxa"/>
            <w:gridSpan w:val="2"/>
          </w:tcPr>
          <w:p w14:paraId="5FC4CDFB" w14:textId="77777777"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576" w:type="dxa"/>
            <w:vMerge w:val="restart"/>
          </w:tcPr>
          <w:p w14:paraId="1C1F0096" w14:textId="451908DE" w:rsidR="00A76F36" w:rsidRDefault="00A76F36">
            <w:pPr>
              <w:rPr>
                <w:rFonts w:ascii="Times New Roman" w:hAnsi="Times New Roman" w:cs="Times New Roman"/>
              </w:rPr>
            </w:pPr>
            <w:r>
              <w:rPr>
                <w:rFonts w:ascii="Times New Roman" w:hAnsi="Times New Roman" w:cs="Times New Roman"/>
              </w:rPr>
              <w:t xml:space="preserve">Sheet No/ </w:t>
            </w:r>
            <w:r w:rsidR="007E39FF">
              <w:rPr>
                <w:rFonts w:ascii="Times New Roman" w:hAnsi="Times New Roman" w:cs="Times New Roman"/>
              </w:rPr>
              <w:t>1</w:t>
            </w:r>
          </w:p>
        </w:tc>
      </w:tr>
      <w:tr w:rsidR="00A76F36" w14:paraId="49E53AF7" w14:textId="77777777">
        <w:tc>
          <w:tcPr>
            <w:tcW w:w="1288" w:type="dxa"/>
            <w:vMerge/>
            <w:shd w:val="clear" w:color="auto" w:fill="AEAAAA" w:themeFill="background2" w:themeFillShade="BF"/>
          </w:tcPr>
          <w:p w14:paraId="2696D96C" w14:textId="77777777" w:rsidR="00A76F36" w:rsidRDefault="00A76F36">
            <w:pPr>
              <w:rPr>
                <w:rFonts w:ascii="Times New Roman" w:hAnsi="Times New Roman" w:cs="Times New Roman"/>
              </w:rPr>
            </w:pPr>
          </w:p>
        </w:tc>
        <w:tc>
          <w:tcPr>
            <w:tcW w:w="5152" w:type="dxa"/>
            <w:gridSpan w:val="2"/>
          </w:tcPr>
          <w:p w14:paraId="041FD888" w14:textId="77777777" w:rsidR="00A76F36" w:rsidRDefault="00A76F36">
            <w:pPr>
              <w:rPr>
                <w:rFonts w:ascii="Times New Roman" w:hAnsi="Times New Roman" w:cs="Times New Roman"/>
              </w:rPr>
            </w:pPr>
            <w:r>
              <w:rPr>
                <w:rFonts w:ascii="Times New Roman" w:hAnsi="Times New Roman" w:cs="Times New Roman"/>
              </w:rPr>
              <w:t>Section:</w:t>
            </w:r>
          </w:p>
          <w:p w14:paraId="54C29A25" w14:textId="1091D159" w:rsidR="00A76F36" w:rsidRDefault="007E39FF">
            <w:pPr>
              <w:jc w:val="center"/>
              <w:rPr>
                <w:rFonts w:ascii="Times New Roman" w:hAnsi="Times New Roman" w:cs="Times New Roman"/>
              </w:rPr>
            </w:pPr>
            <w:r>
              <w:rPr>
                <w:rFonts w:ascii="Times New Roman" w:hAnsi="Times New Roman" w:cs="Times New Roman"/>
              </w:rPr>
              <w:t>Beam C2/3</w:t>
            </w:r>
          </w:p>
        </w:tc>
        <w:tc>
          <w:tcPr>
            <w:tcW w:w="2576" w:type="dxa"/>
            <w:vMerge/>
          </w:tcPr>
          <w:p w14:paraId="48A054E2" w14:textId="77777777" w:rsidR="00A76F36" w:rsidRDefault="00A76F36">
            <w:pPr>
              <w:rPr>
                <w:rFonts w:ascii="Times New Roman" w:hAnsi="Times New Roman" w:cs="Times New Roman"/>
              </w:rPr>
            </w:pPr>
          </w:p>
        </w:tc>
      </w:tr>
      <w:tr w:rsidR="00A76F36" w14:paraId="02575AAB" w14:textId="77777777">
        <w:trPr>
          <w:trHeight w:val="516"/>
        </w:trPr>
        <w:tc>
          <w:tcPr>
            <w:tcW w:w="1288" w:type="dxa"/>
            <w:vMerge/>
            <w:shd w:val="clear" w:color="auto" w:fill="AEAAAA" w:themeFill="background2" w:themeFillShade="BF"/>
          </w:tcPr>
          <w:p w14:paraId="7A13FFE7" w14:textId="77777777" w:rsidR="00A76F36" w:rsidRDefault="00A76F36">
            <w:pPr>
              <w:rPr>
                <w:rFonts w:ascii="Times New Roman" w:hAnsi="Times New Roman" w:cs="Times New Roman"/>
              </w:rPr>
            </w:pPr>
          </w:p>
        </w:tc>
        <w:tc>
          <w:tcPr>
            <w:tcW w:w="2576" w:type="dxa"/>
          </w:tcPr>
          <w:p w14:paraId="6C4D2984" w14:textId="77777777" w:rsidR="00A76F36" w:rsidRDefault="00A76F36">
            <w:pPr>
              <w:rPr>
                <w:rFonts w:ascii="Times New Roman" w:hAnsi="Times New Roman" w:cs="Times New Roman"/>
              </w:rPr>
            </w:pPr>
            <w:r>
              <w:rPr>
                <w:rFonts w:ascii="Times New Roman" w:hAnsi="Times New Roman" w:cs="Times New Roman"/>
              </w:rPr>
              <w:t>Calc By.</w:t>
            </w:r>
          </w:p>
          <w:p w14:paraId="673E9CAB" w14:textId="77777777"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680D45BA" w14:textId="77777777" w:rsidR="00A76F36" w:rsidRDefault="00A76F36">
            <w:pPr>
              <w:rPr>
                <w:rFonts w:ascii="Times New Roman" w:hAnsi="Times New Roman" w:cs="Times New Roman"/>
              </w:rPr>
            </w:pPr>
            <w:r>
              <w:rPr>
                <w:rFonts w:ascii="Times New Roman" w:hAnsi="Times New Roman" w:cs="Times New Roman"/>
              </w:rPr>
              <w:t xml:space="preserve">Checked by: </w:t>
            </w:r>
          </w:p>
        </w:tc>
        <w:tc>
          <w:tcPr>
            <w:tcW w:w="2576" w:type="dxa"/>
          </w:tcPr>
          <w:p w14:paraId="6038E934" w14:textId="58098475" w:rsidR="00A76F36" w:rsidRDefault="00A76F36">
            <w:pPr>
              <w:rPr>
                <w:rFonts w:ascii="Times New Roman" w:hAnsi="Times New Roman" w:cs="Times New Roman"/>
              </w:rPr>
            </w:pPr>
            <w:r>
              <w:rPr>
                <w:rFonts w:ascii="Times New Roman" w:hAnsi="Times New Roman" w:cs="Times New Roman"/>
              </w:rPr>
              <w:t>Date:</w:t>
            </w:r>
            <w:r w:rsidR="007E39FF">
              <w:rPr>
                <w:rFonts w:ascii="Times New Roman" w:hAnsi="Times New Roman" w:cs="Times New Roman"/>
              </w:rPr>
              <w:t>29/10/2024</w:t>
            </w:r>
          </w:p>
        </w:tc>
      </w:tr>
    </w:tbl>
    <w:p w14:paraId="05FBA916" w14:textId="576272D6" w:rsidR="00A76F36" w:rsidRPr="00806DFD" w:rsidRDefault="008F78E0" w:rsidP="004371DF">
      <w:pPr>
        <w:jc w:val="center"/>
        <w:rPr>
          <w:noProof/>
        </w:rPr>
      </w:pPr>
      <w:r>
        <w:rPr>
          <w:noProof/>
        </w:rPr>
        <mc:AlternateContent>
          <mc:Choice Requires="wps">
            <w:drawing>
              <wp:anchor distT="0" distB="0" distL="114300" distR="114300" simplePos="0" relativeHeight="251671040" behindDoc="0" locked="0" layoutInCell="1" allowOverlap="1" wp14:anchorId="70459DD0" wp14:editId="40EDBDE1">
                <wp:simplePos x="0" y="0"/>
                <wp:positionH relativeFrom="column">
                  <wp:posOffset>12033</wp:posOffset>
                </wp:positionH>
                <wp:positionV relativeFrom="paragraph">
                  <wp:posOffset>836</wp:posOffset>
                </wp:positionV>
                <wp:extent cx="5726062" cy="6039852"/>
                <wp:effectExtent l="0" t="0" r="14605" b="18415"/>
                <wp:wrapNone/>
                <wp:docPr id="2076289984" name="Text Box 11"/>
                <wp:cNvGraphicFramePr/>
                <a:graphic xmlns:a="http://schemas.openxmlformats.org/drawingml/2006/main">
                  <a:graphicData uri="http://schemas.microsoft.com/office/word/2010/wordprocessingShape">
                    <wps:wsp>
                      <wps:cNvSpPr txBox="1"/>
                      <wps:spPr>
                        <a:xfrm>
                          <a:off x="0" y="0"/>
                          <a:ext cx="5726062" cy="6039852"/>
                        </a:xfrm>
                        <a:prstGeom prst="rect">
                          <a:avLst/>
                        </a:prstGeom>
                        <a:noFill/>
                        <a:ln w="6350">
                          <a:solidFill>
                            <a:prstClr val="black"/>
                          </a:solidFill>
                        </a:ln>
                      </wps:spPr>
                      <wps:txbx>
                        <w:txbxContent>
                          <w:p w14:paraId="34A531EB" w14:textId="77777777" w:rsidR="008F78E0" w:rsidRDefault="008F78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59DD0" id="Text Box 11" o:spid="_x0000_s1036" type="#_x0000_t202" style="position:absolute;left:0;text-align:left;margin-left:.95pt;margin-top:.05pt;width:450.85pt;height:475.6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" filled="f" strokeweight=".5pt">
                <v:textbox>
                  <w:txbxContent>
                    <w:p w14:paraId="34A531EB" w14:textId="77777777" w:rsidR="008F78E0" w:rsidRDefault="008F78E0"/>
                  </w:txbxContent>
                </v:textbox>
              </v:shape>
            </w:pict>
          </mc:Fallback>
        </mc:AlternateContent>
      </w:r>
      <w:r w:rsidR="00750582" w:rsidRPr="00750582">
        <w:rPr>
          <w:noProof/>
        </w:rPr>
        <w:drawing>
          <wp:inline distT="0" distB="0" distL="0" distR="0" wp14:anchorId="6FC07100" wp14:editId="1E0B9445">
            <wp:extent cx="4434238" cy="5847347"/>
            <wp:effectExtent l="0" t="0" r="0" b="0"/>
            <wp:docPr id="1433726689" name="Picture 1433726689"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26689" name="Picture 1433726689" descr="A white sheet of paper with black text&#10;&#10;Description automatically generated"/>
                    <pic:cNvPicPr/>
                  </pic:nvPicPr>
                  <pic:blipFill>
                    <a:blip r:embed="rId36"/>
                    <a:stretch>
                      <a:fillRect/>
                    </a:stretch>
                  </pic:blipFill>
                  <pic:spPr>
                    <a:xfrm>
                      <a:off x="0" y="0"/>
                      <a:ext cx="4451691" cy="5870362"/>
                    </a:xfrm>
                    <a:prstGeom prst="rect">
                      <a:avLst/>
                    </a:prstGeom>
                  </pic:spPr>
                </pic:pic>
              </a:graphicData>
            </a:graphic>
          </wp:inline>
        </w:drawing>
      </w:r>
    </w:p>
    <w:p w14:paraId="269009A4" w14:textId="77777777" w:rsidR="00D7683E" w:rsidRPr="00806DFD" w:rsidRDefault="00D7683E" w:rsidP="00F7407E">
      <w:pPr>
        <w:rPr>
          <w:noProof/>
        </w:rPr>
      </w:pPr>
    </w:p>
    <w:p w14:paraId="54D068CB" w14:textId="77777777" w:rsidR="008F78E0" w:rsidRPr="00806DFD" w:rsidRDefault="008F78E0" w:rsidP="00F7407E">
      <w:pPr>
        <w:rPr>
          <w:noProof/>
        </w:rPr>
      </w:pPr>
    </w:p>
    <w:p w14:paraId="42F9C67B" w14:textId="77777777" w:rsidR="00D17662" w:rsidRPr="00806DFD" w:rsidRDefault="00D17662" w:rsidP="00F7407E">
      <w:pPr>
        <w:rPr>
          <w:noProof/>
        </w:rPr>
      </w:pPr>
    </w:p>
    <w:tbl>
      <w:tblPr>
        <w:tblStyle w:val="TableGrid"/>
        <w:tblW w:w="0" w:type="auto"/>
        <w:tblLook w:val="04A0" w:firstRow="1" w:lastRow="0" w:firstColumn="1" w:lastColumn="0" w:noHBand="0" w:noVBand="1"/>
      </w:tblPr>
      <w:tblGrid>
        <w:gridCol w:w="1288"/>
        <w:gridCol w:w="2576"/>
        <w:gridCol w:w="2576"/>
        <w:gridCol w:w="2576"/>
      </w:tblGrid>
      <w:tr w:rsidR="00A76F36" w14:paraId="28CE059E" w14:textId="77777777">
        <w:tc>
          <w:tcPr>
            <w:tcW w:w="1288" w:type="dxa"/>
            <w:vMerge w:val="restart"/>
            <w:shd w:val="clear" w:color="auto" w:fill="AEAAAA" w:themeFill="background2" w:themeFillShade="BF"/>
          </w:tcPr>
          <w:p w14:paraId="269AFCD8"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6322986A" w14:textId="22E2A3CA"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413DFCAA" w14:textId="33607D5B" w:rsidR="00A76F36" w:rsidRDefault="00A76F36">
            <w:pPr>
              <w:rPr>
                <w:rFonts w:ascii="Times New Roman" w:hAnsi="Times New Roman" w:cs="Times New Roman"/>
              </w:rPr>
            </w:pPr>
            <w:r>
              <w:rPr>
                <w:rFonts w:ascii="Times New Roman" w:hAnsi="Times New Roman" w:cs="Times New Roman"/>
              </w:rPr>
              <w:t xml:space="preserve">Project </w:t>
            </w:r>
          </w:p>
        </w:tc>
        <w:tc>
          <w:tcPr>
            <w:tcW w:w="2576" w:type="dxa"/>
          </w:tcPr>
          <w:p w14:paraId="0212DDA7" w14:textId="35281DEC" w:rsidR="00A76F36" w:rsidRDefault="00A76F36">
            <w:pPr>
              <w:rPr>
                <w:rFonts w:ascii="Times New Roman" w:hAnsi="Times New Roman" w:cs="Times New Roman"/>
              </w:rPr>
            </w:pPr>
            <w:r>
              <w:rPr>
                <w:rFonts w:ascii="Times New Roman" w:hAnsi="Times New Roman" w:cs="Times New Roman"/>
              </w:rPr>
              <w:t>Job ref:</w:t>
            </w:r>
          </w:p>
        </w:tc>
      </w:tr>
      <w:tr w:rsidR="00A76F36" w14:paraId="5C159984" w14:textId="77777777">
        <w:tc>
          <w:tcPr>
            <w:tcW w:w="1288" w:type="dxa"/>
            <w:vMerge/>
            <w:shd w:val="clear" w:color="auto" w:fill="AEAAAA" w:themeFill="background2" w:themeFillShade="BF"/>
          </w:tcPr>
          <w:p w14:paraId="02BA4FDA" w14:textId="77777777" w:rsidR="00A76F36" w:rsidRDefault="00A76F36">
            <w:pPr>
              <w:rPr>
                <w:rFonts w:ascii="Times New Roman" w:hAnsi="Times New Roman" w:cs="Times New Roman"/>
              </w:rPr>
            </w:pPr>
          </w:p>
        </w:tc>
        <w:tc>
          <w:tcPr>
            <w:tcW w:w="5152" w:type="dxa"/>
            <w:gridSpan w:val="2"/>
          </w:tcPr>
          <w:p w14:paraId="40961352" w14:textId="1EA1F122"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576" w:type="dxa"/>
            <w:vMerge w:val="restart"/>
          </w:tcPr>
          <w:p w14:paraId="58700250" w14:textId="33030DEB" w:rsidR="00A76F36" w:rsidRDefault="00A76F36">
            <w:pPr>
              <w:rPr>
                <w:rFonts w:ascii="Times New Roman" w:hAnsi="Times New Roman" w:cs="Times New Roman"/>
              </w:rPr>
            </w:pPr>
            <w:r>
              <w:rPr>
                <w:rFonts w:ascii="Times New Roman" w:hAnsi="Times New Roman" w:cs="Times New Roman"/>
              </w:rPr>
              <w:t xml:space="preserve">Sheet No/ </w:t>
            </w:r>
            <w:r w:rsidR="007E39FF">
              <w:rPr>
                <w:rFonts w:ascii="Times New Roman" w:hAnsi="Times New Roman" w:cs="Times New Roman"/>
              </w:rPr>
              <w:t>2</w:t>
            </w:r>
          </w:p>
        </w:tc>
      </w:tr>
      <w:tr w:rsidR="00A76F36" w14:paraId="1DAECD1A" w14:textId="77777777">
        <w:tc>
          <w:tcPr>
            <w:tcW w:w="1288" w:type="dxa"/>
            <w:vMerge/>
            <w:shd w:val="clear" w:color="auto" w:fill="AEAAAA" w:themeFill="background2" w:themeFillShade="BF"/>
          </w:tcPr>
          <w:p w14:paraId="43AF50B8" w14:textId="77777777" w:rsidR="00A76F36" w:rsidRDefault="00A76F36">
            <w:pPr>
              <w:rPr>
                <w:rFonts w:ascii="Times New Roman" w:hAnsi="Times New Roman" w:cs="Times New Roman"/>
              </w:rPr>
            </w:pPr>
          </w:p>
        </w:tc>
        <w:tc>
          <w:tcPr>
            <w:tcW w:w="5152" w:type="dxa"/>
            <w:gridSpan w:val="2"/>
          </w:tcPr>
          <w:p w14:paraId="4D803113" w14:textId="77777777" w:rsidR="00A76F36" w:rsidRDefault="00A76F36">
            <w:pPr>
              <w:rPr>
                <w:rFonts w:ascii="Times New Roman" w:hAnsi="Times New Roman" w:cs="Times New Roman"/>
              </w:rPr>
            </w:pPr>
            <w:r>
              <w:rPr>
                <w:rFonts w:ascii="Times New Roman" w:hAnsi="Times New Roman" w:cs="Times New Roman"/>
              </w:rPr>
              <w:t>Section:</w:t>
            </w:r>
          </w:p>
          <w:p w14:paraId="397A8F6E" w14:textId="49E79492" w:rsidR="00A76F36" w:rsidRDefault="007E39FF">
            <w:pPr>
              <w:jc w:val="center"/>
              <w:rPr>
                <w:rFonts w:ascii="Times New Roman" w:hAnsi="Times New Roman" w:cs="Times New Roman"/>
              </w:rPr>
            </w:pPr>
            <w:r>
              <w:rPr>
                <w:rFonts w:ascii="Times New Roman" w:hAnsi="Times New Roman" w:cs="Times New Roman"/>
              </w:rPr>
              <w:t>Beam C2/3</w:t>
            </w:r>
          </w:p>
        </w:tc>
        <w:tc>
          <w:tcPr>
            <w:tcW w:w="2576" w:type="dxa"/>
            <w:vMerge/>
          </w:tcPr>
          <w:p w14:paraId="2DDD4BB9" w14:textId="77777777" w:rsidR="00A76F36" w:rsidRDefault="00A76F36">
            <w:pPr>
              <w:rPr>
                <w:rFonts w:ascii="Times New Roman" w:hAnsi="Times New Roman" w:cs="Times New Roman"/>
              </w:rPr>
            </w:pPr>
          </w:p>
        </w:tc>
      </w:tr>
      <w:tr w:rsidR="00A76F36" w14:paraId="1171C13A" w14:textId="77777777">
        <w:trPr>
          <w:trHeight w:val="516"/>
        </w:trPr>
        <w:tc>
          <w:tcPr>
            <w:tcW w:w="1288" w:type="dxa"/>
            <w:vMerge/>
            <w:shd w:val="clear" w:color="auto" w:fill="AEAAAA" w:themeFill="background2" w:themeFillShade="BF"/>
          </w:tcPr>
          <w:p w14:paraId="55FF3091" w14:textId="77777777" w:rsidR="00A76F36" w:rsidRDefault="00A76F36">
            <w:pPr>
              <w:rPr>
                <w:rFonts w:ascii="Times New Roman" w:hAnsi="Times New Roman" w:cs="Times New Roman"/>
              </w:rPr>
            </w:pPr>
          </w:p>
        </w:tc>
        <w:tc>
          <w:tcPr>
            <w:tcW w:w="2576" w:type="dxa"/>
          </w:tcPr>
          <w:p w14:paraId="0B201CA9" w14:textId="77777777" w:rsidR="00A76F36" w:rsidRDefault="00A76F36">
            <w:pPr>
              <w:rPr>
                <w:rFonts w:ascii="Times New Roman" w:hAnsi="Times New Roman" w:cs="Times New Roman"/>
              </w:rPr>
            </w:pPr>
            <w:r>
              <w:rPr>
                <w:rFonts w:ascii="Times New Roman" w:hAnsi="Times New Roman" w:cs="Times New Roman"/>
              </w:rPr>
              <w:t>Calc By.</w:t>
            </w:r>
          </w:p>
          <w:p w14:paraId="54E80873" w14:textId="69F842AE"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64991824" w14:textId="7AAD67E4" w:rsidR="00A76F36" w:rsidRDefault="00A76F36">
            <w:pPr>
              <w:rPr>
                <w:rFonts w:ascii="Times New Roman" w:hAnsi="Times New Roman" w:cs="Times New Roman"/>
              </w:rPr>
            </w:pPr>
            <w:r>
              <w:rPr>
                <w:rFonts w:ascii="Times New Roman" w:hAnsi="Times New Roman" w:cs="Times New Roman"/>
              </w:rPr>
              <w:t xml:space="preserve">Checked by: </w:t>
            </w:r>
          </w:p>
        </w:tc>
        <w:tc>
          <w:tcPr>
            <w:tcW w:w="2576" w:type="dxa"/>
          </w:tcPr>
          <w:p w14:paraId="603FFA4A" w14:textId="6AF3C27A" w:rsidR="00A76F36" w:rsidRDefault="007E39FF">
            <w:pPr>
              <w:rPr>
                <w:rFonts w:ascii="Times New Roman" w:hAnsi="Times New Roman" w:cs="Times New Roman"/>
              </w:rPr>
            </w:pPr>
            <w:r>
              <w:rPr>
                <w:rFonts w:ascii="Times New Roman" w:hAnsi="Times New Roman" w:cs="Times New Roman"/>
              </w:rPr>
              <w:t>Date:</w:t>
            </w:r>
            <w:r w:rsidR="007C1DF9">
              <w:rPr>
                <w:rFonts w:ascii="Times New Roman" w:hAnsi="Times New Roman" w:cs="Times New Roman"/>
              </w:rPr>
              <w:t xml:space="preserve"> 29/10/2024</w:t>
            </w:r>
          </w:p>
        </w:tc>
      </w:tr>
    </w:tbl>
    <w:p w14:paraId="760B4D28" w14:textId="5999F04F" w:rsidR="00A76F36" w:rsidRPr="00253D61" w:rsidRDefault="00D7683E" w:rsidP="00F7407E">
      <w:pPr>
        <w:rPr>
          <w:noProof/>
        </w:rPr>
      </w:pPr>
      <w:r>
        <w:rPr>
          <w:noProof/>
        </w:rPr>
        <mc:AlternateContent>
          <mc:Choice Requires="wps">
            <w:drawing>
              <wp:anchor distT="0" distB="0" distL="114300" distR="114300" simplePos="0" relativeHeight="251643392" behindDoc="0" locked="0" layoutInCell="1" allowOverlap="1" wp14:anchorId="01A4FDEA" wp14:editId="5B2A0384">
                <wp:simplePos x="0" y="0"/>
                <wp:positionH relativeFrom="column">
                  <wp:posOffset>0</wp:posOffset>
                </wp:positionH>
                <wp:positionV relativeFrom="paragraph">
                  <wp:posOffset>-1905</wp:posOffset>
                </wp:positionV>
                <wp:extent cx="5705475" cy="7715250"/>
                <wp:effectExtent l="0" t="0" r="28575" b="19050"/>
                <wp:wrapNone/>
                <wp:docPr id="1734158145" name="Text Box 11"/>
                <wp:cNvGraphicFramePr/>
                <a:graphic xmlns:a="http://schemas.openxmlformats.org/drawingml/2006/main">
                  <a:graphicData uri="http://schemas.microsoft.com/office/word/2010/wordprocessingShape">
                    <wps:wsp>
                      <wps:cNvSpPr txBox="1"/>
                      <wps:spPr>
                        <a:xfrm>
                          <a:off x="0" y="0"/>
                          <a:ext cx="5705475" cy="7715250"/>
                        </a:xfrm>
                        <a:prstGeom prst="rect">
                          <a:avLst/>
                        </a:prstGeom>
                        <a:noFill/>
                        <a:ln w="6350">
                          <a:solidFill>
                            <a:prstClr val="black"/>
                          </a:solidFill>
                        </a:ln>
                      </wps:spPr>
                      <wps:txbx>
                        <w:txbxContent>
                          <w:p w14:paraId="446A4948"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A4FDEA" id="_x0000_s1037" type="#_x0000_t202" style="position:absolute;margin-left:0;margin-top:-.15pt;width:449.25pt;height:607.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" filled="f" strokeweight=".5pt">
                <v:textbox>
                  <w:txbxContent>
                    <w:p w14:paraId="446A4948" w14:textId="77777777" w:rsidR="00D7683E" w:rsidRDefault="00D7683E"/>
                  </w:txbxContent>
                </v:textbox>
              </v:shape>
            </w:pict>
          </mc:Fallback>
        </mc:AlternateContent>
      </w:r>
      <w:r w:rsidR="00806DFD" w:rsidRPr="00806DFD">
        <w:rPr>
          <w:noProof/>
        </w:rPr>
        <w:t xml:space="preserve"> </w:t>
      </w:r>
      <w:r w:rsidR="00806DFD" w:rsidRPr="00806DFD">
        <w:rPr>
          <w:noProof/>
        </w:rPr>
        <w:drawing>
          <wp:inline distT="0" distB="0" distL="0" distR="0" wp14:anchorId="209119CE" wp14:editId="425A57BA">
            <wp:extent cx="5774400" cy="7560000"/>
            <wp:effectExtent l="0" t="0" r="4445" b="0"/>
            <wp:docPr id="772073399" name="Picture 772073399"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3399" name="Picture 772073399" descr="A white paper with black text and numbers&#10;&#10;Description automatically generated"/>
                    <pic:cNvPicPr/>
                  </pic:nvPicPr>
                  <pic:blipFill rotWithShape="1">
                    <a:blip r:embed="rId37"/>
                    <a:srcRect r="774"/>
                    <a:stretch/>
                  </pic:blipFill>
                  <pic:spPr bwMode="auto">
                    <a:xfrm>
                      <a:off x="0" y="0"/>
                      <a:ext cx="5774400" cy="75600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498" w:type="dxa"/>
        <w:tblInd w:w="-147" w:type="dxa"/>
        <w:tblLook w:val="04A0" w:firstRow="1" w:lastRow="0" w:firstColumn="1" w:lastColumn="0" w:noHBand="0" w:noVBand="1"/>
      </w:tblPr>
      <w:tblGrid>
        <w:gridCol w:w="1435"/>
        <w:gridCol w:w="2576"/>
        <w:gridCol w:w="2576"/>
        <w:gridCol w:w="2911"/>
      </w:tblGrid>
      <w:tr w:rsidR="00A76F36" w14:paraId="183DAF05" w14:textId="77777777" w:rsidTr="00D7683E">
        <w:tc>
          <w:tcPr>
            <w:tcW w:w="1435" w:type="dxa"/>
            <w:vMerge w:val="restart"/>
            <w:shd w:val="clear" w:color="auto" w:fill="AEAAAA" w:themeFill="background2" w:themeFillShade="BF"/>
          </w:tcPr>
          <w:p w14:paraId="7B08AF8C"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396DDC39" w14:textId="17438DD7"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46A63918" w14:textId="7CDDA9C3" w:rsidR="00A76F36" w:rsidRDefault="00A76F36">
            <w:pPr>
              <w:rPr>
                <w:rFonts w:ascii="Times New Roman" w:hAnsi="Times New Roman" w:cs="Times New Roman"/>
              </w:rPr>
            </w:pPr>
            <w:r>
              <w:rPr>
                <w:rFonts w:ascii="Times New Roman" w:hAnsi="Times New Roman" w:cs="Times New Roman"/>
              </w:rPr>
              <w:t xml:space="preserve">Project </w:t>
            </w:r>
          </w:p>
        </w:tc>
        <w:tc>
          <w:tcPr>
            <w:tcW w:w="2911" w:type="dxa"/>
          </w:tcPr>
          <w:p w14:paraId="71E92502" w14:textId="02C133BB" w:rsidR="00A76F36" w:rsidRDefault="00A76F36">
            <w:pPr>
              <w:rPr>
                <w:rFonts w:ascii="Times New Roman" w:hAnsi="Times New Roman" w:cs="Times New Roman"/>
              </w:rPr>
            </w:pPr>
            <w:r>
              <w:rPr>
                <w:rFonts w:ascii="Times New Roman" w:hAnsi="Times New Roman" w:cs="Times New Roman"/>
              </w:rPr>
              <w:t>Job ref:</w:t>
            </w:r>
          </w:p>
        </w:tc>
      </w:tr>
      <w:tr w:rsidR="00A76F36" w14:paraId="1FDFB593" w14:textId="77777777" w:rsidTr="00D7683E">
        <w:tc>
          <w:tcPr>
            <w:tcW w:w="1435" w:type="dxa"/>
            <w:vMerge/>
            <w:shd w:val="clear" w:color="auto" w:fill="AEAAAA" w:themeFill="background2" w:themeFillShade="BF"/>
          </w:tcPr>
          <w:p w14:paraId="11701EDF" w14:textId="77777777" w:rsidR="00A76F36" w:rsidRDefault="00A76F36">
            <w:pPr>
              <w:rPr>
                <w:rFonts w:ascii="Times New Roman" w:hAnsi="Times New Roman" w:cs="Times New Roman"/>
              </w:rPr>
            </w:pPr>
          </w:p>
        </w:tc>
        <w:tc>
          <w:tcPr>
            <w:tcW w:w="5152" w:type="dxa"/>
            <w:gridSpan w:val="2"/>
          </w:tcPr>
          <w:p w14:paraId="155D1281" w14:textId="6031113C"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911" w:type="dxa"/>
            <w:vMerge w:val="restart"/>
          </w:tcPr>
          <w:p w14:paraId="2E9B88E6" w14:textId="19634F04" w:rsidR="00A76F36" w:rsidRDefault="00A76F36">
            <w:pPr>
              <w:rPr>
                <w:rFonts w:ascii="Times New Roman" w:hAnsi="Times New Roman" w:cs="Times New Roman"/>
              </w:rPr>
            </w:pPr>
            <w:r>
              <w:rPr>
                <w:rFonts w:ascii="Times New Roman" w:hAnsi="Times New Roman" w:cs="Times New Roman"/>
              </w:rPr>
              <w:t xml:space="preserve">Sheet No/ </w:t>
            </w:r>
            <w:r w:rsidR="007E39FF">
              <w:rPr>
                <w:rFonts w:ascii="Times New Roman" w:hAnsi="Times New Roman" w:cs="Times New Roman"/>
              </w:rPr>
              <w:t>3</w:t>
            </w:r>
          </w:p>
        </w:tc>
      </w:tr>
      <w:tr w:rsidR="00A76F36" w14:paraId="66E76F47" w14:textId="77777777" w:rsidTr="00D7683E">
        <w:tc>
          <w:tcPr>
            <w:tcW w:w="1435" w:type="dxa"/>
            <w:vMerge/>
            <w:shd w:val="clear" w:color="auto" w:fill="AEAAAA" w:themeFill="background2" w:themeFillShade="BF"/>
          </w:tcPr>
          <w:p w14:paraId="64458FF5" w14:textId="77777777" w:rsidR="00A76F36" w:rsidRDefault="00A76F36">
            <w:pPr>
              <w:rPr>
                <w:rFonts w:ascii="Times New Roman" w:hAnsi="Times New Roman" w:cs="Times New Roman"/>
              </w:rPr>
            </w:pPr>
          </w:p>
        </w:tc>
        <w:tc>
          <w:tcPr>
            <w:tcW w:w="5152" w:type="dxa"/>
            <w:gridSpan w:val="2"/>
          </w:tcPr>
          <w:p w14:paraId="78680C66" w14:textId="77777777" w:rsidR="00A76F36" w:rsidRDefault="00A76F36">
            <w:pPr>
              <w:rPr>
                <w:rFonts w:ascii="Times New Roman" w:hAnsi="Times New Roman" w:cs="Times New Roman"/>
              </w:rPr>
            </w:pPr>
            <w:r>
              <w:rPr>
                <w:rFonts w:ascii="Times New Roman" w:hAnsi="Times New Roman" w:cs="Times New Roman"/>
              </w:rPr>
              <w:t>Section:</w:t>
            </w:r>
          </w:p>
          <w:p w14:paraId="206DC83C" w14:textId="4AB0A2C9" w:rsidR="00A76F36" w:rsidRDefault="007E39FF">
            <w:pPr>
              <w:jc w:val="center"/>
              <w:rPr>
                <w:rFonts w:ascii="Times New Roman" w:hAnsi="Times New Roman" w:cs="Times New Roman"/>
              </w:rPr>
            </w:pPr>
            <w:r>
              <w:rPr>
                <w:rFonts w:ascii="Times New Roman" w:hAnsi="Times New Roman" w:cs="Times New Roman"/>
              </w:rPr>
              <w:t>Beam C2/3</w:t>
            </w:r>
          </w:p>
        </w:tc>
        <w:tc>
          <w:tcPr>
            <w:tcW w:w="2911" w:type="dxa"/>
            <w:vMerge/>
          </w:tcPr>
          <w:p w14:paraId="2EA76556" w14:textId="77777777" w:rsidR="00A76F36" w:rsidRDefault="00A76F36">
            <w:pPr>
              <w:rPr>
                <w:rFonts w:ascii="Times New Roman" w:hAnsi="Times New Roman" w:cs="Times New Roman"/>
              </w:rPr>
            </w:pPr>
          </w:p>
        </w:tc>
      </w:tr>
      <w:tr w:rsidR="00A76F36" w14:paraId="6012DAC4" w14:textId="77777777" w:rsidTr="00D7683E">
        <w:trPr>
          <w:trHeight w:val="516"/>
        </w:trPr>
        <w:tc>
          <w:tcPr>
            <w:tcW w:w="1435" w:type="dxa"/>
            <w:vMerge/>
            <w:shd w:val="clear" w:color="auto" w:fill="AEAAAA" w:themeFill="background2" w:themeFillShade="BF"/>
          </w:tcPr>
          <w:p w14:paraId="57A4EB3B" w14:textId="77777777" w:rsidR="00A76F36" w:rsidRDefault="00A76F36">
            <w:pPr>
              <w:rPr>
                <w:rFonts w:ascii="Times New Roman" w:hAnsi="Times New Roman" w:cs="Times New Roman"/>
              </w:rPr>
            </w:pPr>
          </w:p>
        </w:tc>
        <w:tc>
          <w:tcPr>
            <w:tcW w:w="2576" w:type="dxa"/>
          </w:tcPr>
          <w:p w14:paraId="43B2614D" w14:textId="77777777" w:rsidR="00A76F36" w:rsidRDefault="00A76F36">
            <w:pPr>
              <w:rPr>
                <w:rFonts w:ascii="Times New Roman" w:hAnsi="Times New Roman" w:cs="Times New Roman"/>
              </w:rPr>
            </w:pPr>
            <w:r>
              <w:rPr>
                <w:rFonts w:ascii="Times New Roman" w:hAnsi="Times New Roman" w:cs="Times New Roman"/>
              </w:rPr>
              <w:t>Calc By.</w:t>
            </w:r>
          </w:p>
          <w:p w14:paraId="12C6CD42" w14:textId="2D4BAF33"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6FBD16BE" w14:textId="7BEECB31" w:rsidR="00A76F36" w:rsidRDefault="00A76F36">
            <w:pPr>
              <w:rPr>
                <w:rFonts w:ascii="Times New Roman" w:hAnsi="Times New Roman" w:cs="Times New Roman"/>
              </w:rPr>
            </w:pPr>
            <w:r>
              <w:rPr>
                <w:rFonts w:ascii="Times New Roman" w:hAnsi="Times New Roman" w:cs="Times New Roman"/>
              </w:rPr>
              <w:t xml:space="preserve">Checked by: </w:t>
            </w:r>
          </w:p>
        </w:tc>
        <w:tc>
          <w:tcPr>
            <w:tcW w:w="2911" w:type="dxa"/>
          </w:tcPr>
          <w:p w14:paraId="441E78F3" w14:textId="7DBF5BC4" w:rsidR="00A76F36" w:rsidRDefault="007E39FF">
            <w:pPr>
              <w:rPr>
                <w:rFonts w:ascii="Times New Roman" w:hAnsi="Times New Roman" w:cs="Times New Roman"/>
              </w:rPr>
            </w:pPr>
            <w:r>
              <w:rPr>
                <w:rFonts w:ascii="Times New Roman" w:hAnsi="Times New Roman" w:cs="Times New Roman"/>
              </w:rPr>
              <w:t>Date:</w:t>
            </w:r>
            <w:r w:rsidR="007C1DF9">
              <w:rPr>
                <w:rFonts w:ascii="Times New Roman" w:hAnsi="Times New Roman" w:cs="Times New Roman"/>
              </w:rPr>
              <w:t xml:space="preserve"> 29/10/2024</w:t>
            </w:r>
          </w:p>
        </w:tc>
      </w:tr>
    </w:tbl>
    <w:p w14:paraId="0BDF548A" w14:textId="182FC8C5" w:rsidR="00A76F36" w:rsidRPr="00ED04E7" w:rsidRDefault="00D7683E" w:rsidP="00F7407E">
      <w:pPr>
        <w:rPr>
          <w:noProof/>
        </w:rPr>
      </w:pPr>
      <w:r>
        <w:rPr>
          <w:noProof/>
        </w:rPr>
        <mc:AlternateContent>
          <mc:Choice Requires="wps">
            <w:drawing>
              <wp:anchor distT="0" distB="0" distL="114300" distR="114300" simplePos="0" relativeHeight="251646464" behindDoc="0" locked="0" layoutInCell="1" allowOverlap="1" wp14:anchorId="7C35D9B2" wp14:editId="7709EF39">
                <wp:simplePos x="0" y="0"/>
                <wp:positionH relativeFrom="column">
                  <wp:posOffset>-66675</wp:posOffset>
                </wp:positionH>
                <wp:positionV relativeFrom="paragraph">
                  <wp:posOffset>7620</wp:posOffset>
                </wp:positionV>
                <wp:extent cx="5981700" cy="7572375"/>
                <wp:effectExtent l="0" t="0" r="19050" b="28575"/>
                <wp:wrapNone/>
                <wp:docPr id="1790505355" name="Text Box 12"/>
                <wp:cNvGraphicFramePr/>
                <a:graphic xmlns:a="http://schemas.openxmlformats.org/drawingml/2006/main">
                  <a:graphicData uri="http://schemas.microsoft.com/office/word/2010/wordprocessingShape">
                    <wps:wsp>
                      <wps:cNvSpPr txBox="1"/>
                      <wps:spPr>
                        <a:xfrm>
                          <a:off x="0" y="0"/>
                          <a:ext cx="5981700" cy="7572375"/>
                        </a:xfrm>
                        <a:prstGeom prst="rect">
                          <a:avLst/>
                        </a:prstGeom>
                        <a:noFill/>
                        <a:ln w="6350">
                          <a:solidFill>
                            <a:prstClr val="black"/>
                          </a:solidFill>
                        </a:ln>
                      </wps:spPr>
                      <wps:txbx>
                        <w:txbxContent>
                          <w:p w14:paraId="17E584F2"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5D9B2" id="Text Box 12" o:spid="_x0000_s1038" type="#_x0000_t202" style="position:absolute;margin-left:-5.25pt;margin-top:.6pt;width:471pt;height:596.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" filled="f" strokeweight=".5pt">
                <v:textbox>
                  <w:txbxContent>
                    <w:p w14:paraId="17E584F2" w14:textId="77777777" w:rsidR="00D7683E" w:rsidRDefault="00D7683E"/>
                  </w:txbxContent>
                </v:textbox>
              </v:shape>
            </w:pict>
          </mc:Fallback>
        </mc:AlternateContent>
      </w:r>
      <w:r w:rsidR="00253D61" w:rsidRPr="00253D61">
        <w:rPr>
          <w:noProof/>
        </w:rPr>
        <w:t xml:space="preserve"> </w:t>
      </w:r>
      <w:r w:rsidR="00253D61" w:rsidRPr="00253D61">
        <w:rPr>
          <w:noProof/>
        </w:rPr>
        <w:drawing>
          <wp:inline distT="0" distB="0" distL="0" distR="0" wp14:anchorId="6364B4FE" wp14:editId="1EE443C7">
            <wp:extent cx="6094800" cy="7560000"/>
            <wp:effectExtent l="0" t="0" r="1270" b="0"/>
            <wp:docPr id="1102230617" name="Picture 11022306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30617" name="Picture 1102230617" descr="A white paper with black text&#10;&#10;Description automatically generated"/>
                    <pic:cNvPicPr/>
                  </pic:nvPicPr>
                  <pic:blipFill>
                    <a:blip r:embed="rId38"/>
                    <a:stretch>
                      <a:fillRect/>
                    </a:stretch>
                  </pic:blipFill>
                  <pic:spPr>
                    <a:xfrm>
                      <a:off x="0" y="0"/>
                      <a:ext cx="6094800" cy="7560000"/>
                    </a:xfrm>
                    <a:prstGeom prst="rect">
                      <a:avLst/>
                    </a:prstGeom>
                  </pic:spPr>
                </pic:pic>
              </a:graphicData>
            </a:graphic>
          </wp:inline>
        </w:drawing>
      </w:r>
    </w:p>
    <w:tbl>
      <w:tblPr>
        <w:tblStyle w:val="TableGrid"/>
        <w:tblW w:w="9209" w:type="dxa"/>
        <w:tblLook w:val="04A0" w:firstRow="1" w:lastRow="0" w:firstColumn="1" w:lastColumn="0" w:noHBand="0" w:noVBand="1"/>
      </w:tblPr>
      <w:tblGrid>
        <w:gridCol w:w="1288"/>
        <w:gridCol w:w="2576"/>
        <w:gridCol w:w="2576"/>
        <w:gridCol w:w="2769"/>
      </w:tblGrid>
      <w:tr w:rsidR="00A76F36" w14:paraId="35865AEE" w14:textId="77777777" w:rsidTr="00D7683E">
        <w:tc>
          <w:tcPr>
            <w:tcW w:w="1288" w:type="dxa"/>
            <w:vMerge w:val="restart"/>
            <w:shd w:val="clear" w:color="auto" w:fill="AEAAAA" w:themeFill="background2" w:themeFillShade="BF"/>
          </w:tcPr>
          <w:p w14:paraId="5B656B6E"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4BAB1076" w14:textId="5CD73B78"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7CA36464" w14:textId="59362B19" w:rsidR="00A76F36" w:rsidRDefault="00A76F36">
            <w:pPr>
              <w:rPr>
                <w:rFonts w:ascii="Times New Roman" w:hAnsi="Times New Roman" w:cs="Times New Roman"/>
              </w:rPr>
            </w:pPr>
            <w:r>
              <w:rPr>
                <w:rFonts w:ascii="Times New Roman" w:hAnsi="Times New Roman" w:cs="Times New Roman"/>
              </w:rPr>
              <w:t xml:space="preserve">Project </w:t>
            </w:r>
          </w:p>
        </w:tc>
        <w:tc>
          <w:tcPr>
            <w:tcW w:w="2769" w:type="dxa"/>
          </w:tcPr>
          <w:p w14:paraId="234F5541" w14:textId="084FC4E8" w:rsidR="00A76F36" w:rsidRDefault="00A76F36">
            <w:pPr>
              <w:rPr>
                <w:rFonts w:ascii="Times New Roman" w:hAnsi="Times New Roman" w:cs="Times New Roman"/>
              </w:rPr>
            </w:pPr>
            <w:r>
              <w:rPr>
                <w:rFonts w:ascii="Times New Roman" w:hAnsi="Times New Roman" w:cs="Times New Roman"/>
              </w:rPr>
              <w:t>Job ref:</w:t>
            </w:r>
          </w:p>
        </w:tc>
      </w:tr>
      <w:tr w:rsidR="00A76F36" w14:paraId="628AB9E3" w14:textId="77777777" w:rsidTr="00D7683E">
        <w:tc>
          <w:tcPr>
            <w:tcW w:w="1288" w:type="dxa"/>
            <w:vMerge/>
            <w:shd w:val="clear" w:color="auto" w:fill="AEAAAA" w:themeFill="background2" w:themeFillShade="BF"/>
          </w:tcPr>
          <w:p w14:paraId="7E5B3EC3" w14:textId="77777777" w:rsidR="00A76F36" w:rsidRDefault="00A76F36">
            <w:pPr>
              <w:rPr>
                <w:rFonts w:ascii="Times New Roman" w:hAnsi="Times New Roman" w:cs="Times New Roman"/>
              </w:rPr>
            </w:pPr>
          </w:p>
        </w:tc>
        <w:tc>
          <w:tcPr>
            <w:tcW w:w="5152" w:type="dxa"/>
            <w:gridSpan w:val="2"/>
          </w:tcPr>
          <w:p w14:paraId="0D83CB09" w14:textId="2C758E03"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769" w:type="dxa"/>
            <w:vMerge w:val="restart"/>
          </w:tcPr>
          <w:p w14:paraId="1410C60E" w14:textId="60058223" w:rsidR="00A76F36" w:rsidRDefault="00A76F36">
            <w:pPr>
              <w:rPr>
                <w:rFonts w:ascii="Times New Roman" w:hAnsi="Times New Roman" w:cs="Times New Roman"/>
              </w:rPr>
            </w:pPr>
            <w:r>
              <w:rPr>
                <w:rFonts w:ascii="Times New Roman" w:hAnsi="Times New Roman" w:cs="Times New Roman"/>
              </w:rPr>
              <w:t xml:space="preserve">Sheet No/ </w:t>
            </w:r>
            <w:r w:rsidR="007E39FF">
              <w:rPr>
                <w:rFonts w:ascii="Times New Roman" w:hAnsi="Times New Roman" w:cs="Times New Roman"/>
              </w:rPr>
              <w:t>4</w:t>
            </w:r>
          </w:p>
        </w:tc>
      </w:tr>
      <w:tr w:rsidR="00A76F36" w14:paraId="4B141229" w14:textId="77777777" w:rsidTr="00D7683E">
        <w:tc>
          <w:tcPr>
            <w:tcW w:w="1288" w:type="dxa"/>
            <w:vMerge/>
            <w:shd w:val="clear" w:color="auto" w:fill="AEAAAA" w:themeFill="background2" w:themeFillShade="BF"/>
          </w:tcPr>
          <w:p w14:paraId="7F0A1925" w14:textId="77777777" w:rsidR="00A76F36" w:rsidRDefault="00A76F36">
            <w:pPr>
              <w:rPr>
                <w:rFonts w:ascii="Times New Roman" w:hAnsi="Times New Roman" w:cs="Times New Roman"/>
              </w:rPr>
            </w:pPr>
          </w:p>
        </w:tc>
        <w:tc>
          <w:tcPr>
            <w:tcW w:w="5152" w:type="dxa"/>
            <w:gridSpan w:val="2"/>
          </w:tcPr>
          <w:p w14:paraId="4585EB16" w14:textId="77777777" w:rsidR="00A76F36" w:rsidRDefault="00A76F36">
            <w:pPr>
              <w:rPr>
                <w:rFonts w:ascii="Times New Roman" w:hAnsi="Times New Roman" w:cs="Times New Roman"/>
              </w:rPr>
            </w:pPr>
            <w:r>
              <w:rPr>
                <w:rFonts w:ascii="Times New Roman" w:hAnsi="Times New Roman" w:cs="Times New Roman"/>
              </w:rPr>
              <w:t>Section:</w:t>
            </w:r>
          </w:p>
          <w:p w14:paraId="0BA48E97" w14:textId="3D987B77" w:rsidR="00A76F36" w:rsidRDefault="007E39FF">
            <w:pPr>
              <w:jc w:val="center"/>
              <w:rPr>
                <w:rFonts w:ascii="Times New Roman" w:hAnsi="Times New Roman" w:cs="Times New Roman"/>
              </w:rPr>
            </w:pPr>
            <w:r>
              <w:rPr>
                <w:rFonts w:ascii="Times New Roman" w:hAnsi="Times New Roman" w:cs="Times New Roman"/>
              </w:rPr>
              <w:t>Beam C2/3</w:t>
            </w:r>
          </w:p>
        </w:tc>
        <w:tc>
          <w:tcPr>
            <w:tcW w:w="2769" w:type="dxa"/>
            <w:vMerge/>
          </w:tcPr>
          <w:p w14:paraId="42FEFBF1" w14:textId="77777777" w:rsidR="00A76F36" w:rsidRDefault="00A76F36">
            <w:pPr>
              <w:rPr>
                <w:rFonts w:ascii="Times New Roman" w:hAnsi="Times New Roman" w:cs="Times New Roman"/>
              </w:rPr>
            </w:pPr>
          </w:p>
        </w:tc>
      </w:tr>
      <w:tr w:rsidR="00A76F36" w14:paraId="320D5E4F" w14:textId="77777777" w:rsidTr="00D7683E">
        <w:trPr>
          <w:trHeight w:val="516"/>
        </w:trPr>
        <w:tc>
          <w:tcPr>
            <w:tcW w:w="1288" w:type="dxa"/>
            <w:vMerge/>
            <w:shd w:val="clear" w:color="auto" w:fill="AEAAAA" w:themeFill="background2" w:themeFillShade="BF"/>
          </w:tcPr>
          <w:p w14:paraId="5C097EEB" w14:textId="77777777" w:rsidR="00A76F36" w:rsidRDefault="00A76F36">
            <w:pPr>
              <w:rPr>
                <w:rFonts w:ascii="Times New Roman" w:hAnsi="Times New Roman" w:cs="Times New Roman"/>
              </w:rPr>
            </w:pPr>
          </w:p>
        </w:tc>
        <w:tc>
          <w:tcPr>
            <w:tcW w:w="2576" w:type="dxa"/>
          </w:tcPr>
          <w:p w14:paraId="382F64C8" w14:textId="77777777" w:rsidR="00A76F36" w:rsidRDefault="00A76F36">
            <w:pPr>
              <w:rPr>
                <w:rFonts w:ascii="Times New Roman" w:hAnsi="Times New Roman" w:cs="Times New Roman"/>
              </w:rPr>
            </w:pPr>
            <w:r>
              <w:rPr>
                <w:rFonts w:ascii="Times New Roman" w:hAnsi="Times New Roman" w:cs="Times New Roman"/>
              </w:rPr>
              <w:t>Calc By.</w:t>
            </w:r>
          </w:p>
          <w:p w14:paraId="657F84CE" w14:textId="0D3A126B"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6816BCB5" w14:textId="68F2AEE4" w:rsidR="00A76F36" w:rsidRDefault="00A76F36">
            <w:pPr>
              <w:rPr>
                <w:rFonts w:ascii="Times New Roman" w:hAnsi="Times New Roman" w:cs="Times New Roman"/>
              </w:rPr>
            </w:pPr>
            <w:r>
              <w:rPr>
                <w:rFonts w:ascii="Times New Roman" w:hAnsi="Times New Roman" w:cs="Times New Roman"/>
              </w:rPr>
              <w:t xml:space="preserve">Checked by: </w:t>
            </w:r>
          </w:p>
        </w:tc>
        <w:tc>
          <w:tcPr>
            <w:tcW w:w="2769" w:type="dxa"/>
          </w:tcPr>
          <w:p w14:paraId="4B525ED8" w14:textId="28CC2BC1" w:rsidR="00A76F36" w:rsidRDefault="007E39FF">
            <w:pPr>
              <w:rPr>
                <w:rFonts w:ascii="Times New Roman" w:hAnsi="Times New Roman" w:cs="Times New Roman"/>
              </w:rPr>
            </w:pPr>
            <w:r>
              <w:rPr>
                <w:rFonts w:ascii="Times New Roman" w:hAnsi="Times New Roman" w:cs="Times New Roman"/>
              </w:rPr>
              <w:t>Date:</w:t>
            </w:r>
            <w:r w:rsidR="007C1DF9">
              <w:rPr>
                <w:rFonts w:ascii="Times New Roman" w:hAnsi="Times New Roman" w:cs="Times New Roman"/>
              </w:rPr>
              <w:t xml:space="preserve"> 29/10/2024</w:t>
            </w:r>
          </w:p>
        </w:tc>
      </w:tr>
    </w:tbl>
    <w:p w14:paraId="37901632" w14:textId="1F819AFF" w:rsidR="00A76F36" w:rsidRDefault="00D7683E" w:rsidP="00F7407E">
      <w:pPr>
        <w:rPr>
          <w:noProof/>
        </w:rPr>
      </w:pPr>
      <w:r>
        <w:rPr>
          <w:noProof/>
        </w:rPr>
        <mc:AlternateContent>
          <mc:Choice Requires="wps">
            <w:drawing>
              <wp:anchor distT="0" distB="0" distL="114300" distR="114300" simplePos="0" relativeHeight="251649536" behindDoc="0" locked="0" layoutInCell="1" allowOverlap="1" wp14:anchorId="4A23F271" wp14:editId="269F5B95">
                <wp:simplePos x="0" y="0"/>
                <wp:positionH relativeFrom="column">
                  <wp:posOffset>0</wp:posOffset>
                </wp:positionH>
                <wp:positionV relativeFrom="paragraph">
                  <wp:posOffset>-1905</wp:posOffset>
                </wp:positionV>
                <wp:extent cx="5800725" cy="7296150"/>
                <wp:effectExtent l="0" t="0" r="28575" b="19050"/>
                <wp:wrapNone/>
                <wp:docPr id="496147130" name="Text Box 13"/>
                <wp:cNvGraphicFramePr/>
                <a:graphic xmlns:a="http://schemas.openxmlformats.org/drawingml/2006/main">
                  <a:graphicData uri="http://schemas.microsoft.com/office/word/2010/wordprocessingShape">
                    <wps:wsp>
                      <wps:cNvSpPr txBox="1"/>
                      <wps:spPr>
                        <a:xfrm>
                          <a:off x="0" y="0"/>
                          <a:ext cx="5800725" cy="7296150"/>
                        </a:xfrm>
                        <a:prstGeom prst="rect">
                          <a:avLst/>
                        </a:prstGeom>
                        <a:noFill/>
                        <a:ln w="6350">
                          <a:solidFill>
                            <a:prstClr val="black"/>
                          </a:solidFill>
                        </a:ln>
                      </wps:spPr>
                      <wps:txbx>
                        <w:txbxContent>
                          <w:p w14:paraId="6B938C97"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23F271" id="Text Box 13" o:spid="_x0000_s1039" type="#_x0000_t202" style="position:absolute;margin-left:0;margin-top:-.15pt;width:456.75pt;height:574.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" filled="f" strokeweight=".5pt">
                <v:textbox>
                  <w:txbxContent>
                    <w:p w14:paraId="6B938C97" w14:textId="77777777" w:rsidR="00D7683E" w:rsidRDefault="00D7683E"/>
                  </w:txbxContent>
                </v:textbox>
              </v:shape>
            </w:pict>
          </mc:Fallback>
        </mc:AlternateContent>
      </w:r>
      <w:r w:rsidR="00ED04E7" w:rsidRPr="00ED04E7">
        <w:rPr>
          <w:noProof/>
        </w:rPr>
        <w:t xml:space="preserve"> </w:t>
      </w:r>
      <w:r w:rsidR="00ED04E7" w:rsidRPr="00ED04E7">
        <w:rPr>
          <w:noProof/>
        </w:rPr>
        <w:drawing>
          <wp:inline distT="0" distB="0" distL="0" distR="0" wp14:anchorId="37204738" wp14:editId="74F25CA2">
            <wp:extent cx="5742000" cy="6840000"/>
            <wp:effectExtent l="0" t="0" r="0" b="5715"/>
            <wp:docPr id="1809871929" name="Picture 180987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6346" name=""/>
                    <pic:cNvPicPr/>
                  </pic:nvPicPr>
                  <pic:blipFill>
                    <a:blip r:embed="rId39"/>
                    <a:stretch>
                      <a:fillRect/>
                    </a:stretch>
                  </pic:blipFill>
                  <pic:spPr>
                    <a:xfrm>
                      <a:off x="0" y="0"/>
                      <a:ext cx="5742000" cy="6840000"/>
                    </a:xfrm>
                    <a:prstGeom prst="rect">
                      <a:avLst/>
                    </a:prstGeom>
                  </pic:spPr>
                </pic:pic>
              </a:graphicData>
            </a:graphic>
          </wp:inline>
        </w:drawing>
      </w:r>
      <w:r w:rsidR="002B370E" w:rsidRPr="002B370E">
        <w:rPr>
          <w:noProof/>
        </w:rPr>
        <w:t xml:space="preserve"> </w:t>
      </w:r>
    </w:p>
    <w:p w14:paraId="646B310E" w14:textId="77777777" w:rsidR="001617A3" w:rsidRDefault="001617A3" w:rsidP="00F7407E">
      <w:pPr>
        <w:rPr>
          <w:noProof/>
        </w:rPr>
      </w:pPr>
    </w:p>
    <w:p w14:paraId="34E5F5FB" w14:textId="77777777" w:rsidR="001617A3" w:rsidRPr="002B370E" w:rsidRDefault="001617A3" w:rsidP="00F7407E">
      <w:pPr>
        <w:rPr>
          <w:noProof/>
        </w:rPr>
      </w:pPr>
    </w:p>
    <w:tbl>
      <w:tblPr>
        <w:tblStyle w:val="TableGrid"/>
        <w:tblW w:w="9351" w:type="dxa"/>
        <w:tblLook w:val="04A0" w:firstRow="1" w:lastRow="0" w:firstColumn="1" w:lastColumn="0" w:noHBand="0" w:noVBand="1"/>
      </w:tblPr>
      <w:tblGrid>
        <w:gridCol w:w="1288"/>
        <w:gridCol w:w="2576"/>
        <w:gridCol w:w="2576"/>
        <w:gridCol w:w="2911"/>
      </w:tblGrid>
      <w:tr w:rsidR="00A76F36" w14:paraId="6E49493F" w14:textId="77777777" w:rsidTr="00D7683E">
        <w:tc>
          <w:tcPr>
            <w:tcW w:w="1288" w:type="dxa"/>
            <w:vMerge w:val="restart"/>
            <w:shd w:val="clear" w:color="auto" w:fill="AEAAAA" w:themeFill="background2" w:themeFillShade="BF"/>
          </w:tcPr>
          <w:p w14:paraId="298F02ED"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5ECC6DF5" w14:textId="6E700DAB"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63A34AE2" w14:textId="55E4DD5D" w:rsidR="00A76F36" w:rsidRDefault="00A76F36">
            <w:pPr>
              <w:rPr>
                <w:rFonts w:ascii="Times New Roman" w:hAnsi="Times New Roman" w:cs="Times New Roman"/>
              </w:rPr>
            </w:pPr>
            <w:r>
              <w:rPr>
                <w:rFonts w:ascii="Times New Roman" w:hAnsi="Times New Roman" w:cs="Times New Roman"/>
              </w:rPr>
              <w:t xml:space="preserve">Project </w:t>
            </w:r>
          </w:p>
        </w:tc>
        <w:tc>
          <w:tcPr>
            <w:tcW w:w="2911" w:type="dxa"/>
          </w:tcPr>
          <w:p w14:paraId="0A7CBC1D" w14:textId="3BAC91F9" w:rsidR="00A76F36" w:rsidRDefault="00A76F36">
            <w:pPr>
              <w:rPr>
                <w:rFonts w:ascii="Times New Roman" w:hAnsi="Times New Roman" w:cs="Times New Roman"/>
              </w:rPr>
            </w:pPr>
            <w:r>
              <w:rPr>
                <w:rFonts w:ascii="Times New Roman" w:hAnsi="Times New Roman" w:cs="Times New Roman"/>
              </w:rPr>
              <w:t>Job ref:</w:t>
            </w:r>
          </w:p>
        </w:tc>
      </w:tr>
      <w:tr w:rsidR="00A76F36" w14:paraId="4AFF0C58" w14:textId="77777777" w:rsidTr="00D7683E">
        <w:tc>
          <w:tcPr>
            <w:tcW w:w="1288" w:type="dxa"/>
            <w:vMerge/>
            <w:shd w:val="clear" w:color="auto" w:fill="AEAAAA" w:themeFill="background2" w:themeFillShade="BF"/>
          </w:tcPr>
          <w:p w14:paraId="0C8BF63E" w14:textId="77777777" w:rsidR="00A76F36" w:rsidRDefault="00A76F36">
            <w:pPr>
              <w:rPr>
                <w:rFonts w:ascii="Times New Roman" w:hAnsi="Times New Roman" w:cs="Times New Roman"/>
              </w:rPr>
            </w:pPr>
          </w:p>
        </w:tc>
        <w:tc>
          <w:tcPr>
            <w:tcW w:w="5152" w:type="dxa"/>
            <w:gridSpan w:val="2"/>
          </w:tcPr>
          <w:p w14:paraId="707261D7" w14:textId="606E60E4"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911" w:type="dxa"/>
            <w:vMerge w:val="restart"/>
          </w:tcPr>
          <w:p w14:paraId="6F207395" w14:textId="5049810D" w:rsidR="00A76F36" w:rsidRDefault="00A76F36">
            <w:pPr>
              <w:rPr>
                <w:rFonts w:ascii="Times New Roman" w:hAnsi="Times New Roman" w:cs="Times New Roman"/>
              </w:rPr>
            </w:pPr>
            <w:r>
              <w:rPr>
                <w:rFonts w:ascii="Times New Roman" w:hAnsi="Times New Roman" w:cs="Times New Roman"/>
              </w:rPr>
              <w:t xml:space="preserve">Sheet No/ </w:t>
            </w:r>
            <w:r w:rsidR="007E39FF">
              <w:rPr>
                <w:rFonts w:ascii="Times New Roman" w:hAnsi="Times New Roman" w:cs="Times New Roman"/>
              </w:rPr>
              <w:t>5</w:t>
            </w:r>
          </w:p>
        </w:tc>
      </w:tr>
      <w:tr w:rsidR="00A76F36" w14:paraId="432020B9" w14:textId="77777777" w:rsidTr="00D7683E">
        <w:tc>
          <w:tcPr>
            <w:tcW w:w="1288" w:type="dxa"/>
            <w:vMerge/>
            <w:shd w:val="clear" w:color="auto" w:fill="AEAAAA" w:themeFill="background2" w:themeFillShade="BF"/>
          </w:tcPr>
          <w:p w14:paraId="3589777E" w14:textId="77777777" w:rsidR="00A76F36" w:rsidRDefault="00A76F36">
            <w:pPr>
              <w:rPr>
                <w:rFonts w:ascii="Times New Roman" w:hAnsi="Times New Roman" w:cs="Times New Roman"/>
              </w:rPr>
            </w:pPr>
          </w:p>
        </w:tc>
        <w:tc>
          <w:tcPr>
            <w:tcW w:w="5152" w:type="dxa"/>
            <w:gridSpan w:val="2"/>
          </w:tcPr>
          <w:p w14:paraId="2ECFC4A8" w14:textId="77777777" w:rsidR="00A76F36" w:rsidRDefault="00A76F36">
            <w:pPr>
              <w:rPr>
                <w:rFonts w:ascii="Times New Roman" w:hAnsi="Times New Roman" w:cs="Times New Roman"/>
              </w:rPr>
            </w:pPr>
            <w:r>
              <w:rPr>
                <w:rFonts w:ascii="Times New Roman" w:hAnsi="Times New Roman" w:cs="Times New Roman"/>
              </w:rPr>
              <w:t>Section:</w:t>
            </w:r>
          </w:p>
          <w:p w14:paraId="7839ED98" w14:textId="73B8303A" w:rsidR="00A76F36" w:rsidRDefault="007E39FF">
            <w:pPr>
              <w:jc w:val="center"/>
              <w:rPr>
                <w:rFonts w:ascii="Times New Roman" w:hAnsi="Times New Roman" w:cs="Times New Roman"/>
              </w:rPr>
            </w:pPr>
            <w:r>
              <w:rPr>
                <w:rFonts w:ascii="Times New Roman" w:hAnsi="Times New Roman" w:cs="Times New Roman"/>
              </w:rPr>
              <w:t>Beam C2/3</w:t>
            </w:r>
          </w:p>
        </w:tc>
        <w:tc>
          <w:tcPr>
            <w:tcW w:w="2911" w:type="dxa"/>
            <w:vMerge/>
          </w:tcPr>
          <w:p w14:paraId="615CE092" w14:textId="77777777" w:rsidR="00A76F36" w:rsidRDefault="00A76F36">
            <w:pPr>
              <w:rPr>
                <w:rFonts w:ascii="Times New Roman" w:hAnsi="Times New Roman" w:cs="Times New Roman"/>
              </w:rPr>
            </w:pPr>
          </w:p>
        </w:tc>
      </w:tr>
      <w:tr w:rsidR="00A76F36" w14:paraId="1306E424" w14:textId="77777777" w:rsidTr="00D7683E">
        <w:trPr>
          <w:trHeight w:val="516"/>
        </w:trPr>
        <w:tc>
          <w:tcPr>
            <w:tcW w:w="1288" w:type="dxa"/>
            <w:vMerge/>
            <w:shd w:val="clear" w:color="auto" w:fill="AEAAAA" w:themeFill="background2" w:themeFillShade="BF"/>
          </w:tcPr>
          <w:p w14:paraId="42943153" w14:textId="77777777" w:rsidR="00A76F36" w:rsidRDefault="00A76F36">
            <w:pPr>
              <w:rPr>
                <w:rFonts w:ascii="Times New Roman" w:hAnsi="Times New Roman" w:cs="Times New Roman"/>
              </w:rPr>
            </w:pPr>
          </w:p>
        </w:tc>
        <w:tc>
          <w:tcPr>
            <w:tcW w:w="2576" w:type="dxa"/>
          </w:tcPr>
          <w:p w14:paraId="5143AC7D" w14:textId="77777777" w:rsidR="00A76F36" w:rsidRDefault="00A76F36">
            <w:pPr>
              <w:rPr>
                <w:rFonts w:ascii="Times New Roman" w:hAnsi="Times New Roman" w:cs="Times New Roman"/>
              </w:rPr>
            </w:pPr>
            <w:r>
              <w:rPr>
                <w:rFonts w:ascii="Times New Roman" w:hAnsi="Times New Roman" w:cs="Times New Roman"/>
              </w:rPr>
              <w:t>Calc By.</w:t>
            </w:r>
          </w:p>
          <w:p w14:paraId="6F80F9CF" w14:textId="2C3D1D3D"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41FC662C" w14:textId="324586A2" w:rsidR="00A76F36" w:rsidRDefault="00A76F36">
            <w:pPr>
              <w:rPr>
                <w:rFonts w:ascii="Times New Roman" w:hAnsi="Times New Roman" w:cs="Times New Roman"/>
              </w:rPr>
            </w:pPr>
            <w:r>
              <w:rPr>
                <w:rFonts w:ascii="Times New Roman" w:hAnsi="Times New Roman" w:cs="Times New Roman"/>
              </w:rPr>
              <w:t xml:space="preserve">Checked by: </w:t>
            </w:r>
          </w:p>
        </w:tc>
        <w:tc>
          <w:tcPr>
            <w:tcW w:w="2911" w:type="dxa"/>
          </w:tcPr>
          <w:p w14:paraId="0AE87616" w14:textId="05949739" w:rsidR="00A76F36" w:rsidRDefault="007E39FF">
            <w:pPr>
              <w:rPr>
                <w:rFonts w:ascii="Times New Roman" w:hAnsi="Times New Roman" w:cs="Times New Roman"/>
              </w:rPr>
            </w:pPr>
            <w:r>
              <w:rPr>
                <w:rFonts w:ascii="Times New Roman" w:hAnsi="Times New Roman" w:cs="Times New Roman"/>
              </w:rPr>
              <w:t>Date:</w:t>
            </w:r>
            <w:r w:rsidR="007C1DF9">
              <w:rPr>
                <w:rFonts w:ascii="Times New Roman" w:hAnsi="Times New Roman" w:cs="Times New Roman"/>
              </w:rPr>
              <w:t xml:space="preserve"> 29/10/2024</w:t>
            </w:r>
          </w:p>
        </w:tc>
      </w:tr>
    </w:tbl>
    <w:p w14:paraId="378DE7B9" w14:textId="6B2D5F15" w:rsidR="00750582" w:rsidRDefault="00D7683E" w:rsidP="00F7407E">
      <w:pPr>
        <w:rPr>
          <w:noProof/>
        </w:rPr>
      </w:pPr>
      <w:r>
        <w:rPr>
          <w:noProof/>
        </w:rPr>
        <mc:AlternateContent>
          <mc:Choice Requires="wps">
            <w:drawing>
              <wp:anchor distT="0" distB="0" distL="114300" distR="114300" simplePos="0" relativeHeight="251652608" behindDoc="0" locked="0" layoutInCell="1" allowOverlap="1" wp14:anchorId="46A5A95B" wp14:editId="2BA67121">
                <wp:simplePos x="0" y="0"/>
                <wp:positionH relativeFrom="column">
                  <wp:posOffset>-9525</wp:posOffset>
                </wp:positionH>
                <wp:positionV relativeFrom="paragraph">
                  <wp:posOffset>-11430</wp:posOffset>
                </wp:positionV>
                <wp:extent cx="5962650" cy="5486400"/>
                <wp:effectExtent l="0" t="0" r="19050" b="19050"/>
                <wp:wrapNone/>
                <wp:docPr id="359990643" name="Text Box 14"/>
                <wp:cNvGraphicFramePr/>
                <a:graphic xmlns:a="http://schemas.openxmlformats.org/drawingml/2006/main">
                  <a:graphicData uri="http://schemas.microsoft.com/office/word/2010/wordprocessingShape">
                    <wps:wsp>
                      <wps:cNvSpPr txBox="1"/>
                      <wps:spPr>
                        <a:xfrm>
                          <a:off x="0" y="0"/>
                          <a:ext cx="5962650" cy="5486400"/>
                        </a:xfrm>
                        <a:prstGeom prst="rect">
                          <a:avLst/>
                        </a:prstGeom>
                        <a:noFill/>
                        <a:ln w="6350">
                          <a:solidFill>
                            <a:prstClr val="black"/>
                          </a:solidFill>
                        </a:ln>
                      </wps:spPr>
                      <wps:txbx>
                        <w:txbxContent>
                          <w:p w14:paraId="3A81F4F6"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A5A95B" id="Text Box 14" o:spid="_x0000_s1040" type="#_x0000_t202" style="position:absolute;margin-left:-.75pt;margin-top:-.9pt;width:469.5pt;height:6in;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" filled="f" strokeweight=".5pt">
                <v:textbox>
                  <w:txbxContent>
                    <w:p w14:paraId="3A81F4F6" w14:textId="77777777" w:rsidR="00D7683E" w:rsidRDefault="00D7683E"/>
                  </w:txbxContent>
                </v:textbox>
              </v:shape>
            </w:pict>
          </mc:Fallback>
        </mc:AlternateContent>
      </w:r>
      <w:r w:rsidR="002B370E" w:rsidRPr="002B370E">
        <w:rPr>
          <w:noProof/>
        </w:rPr>
        <w:drawing>
          <wp:inline distT="0" distB="0" distL="0" distR="0" wp14:anchorId="479A6445" wp14:editId="2F053BE8">
            <wp:extent cx="5864400" cy="5400000"/>
            <wp:effectExtent l="0" t="0" r="3175" b="0"/>
            <wp:docPr id="1999781638" name="Picture 199978163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81638" name="Picture 1999781638" descr="A white paper with black text&#10;&#10;Description automatically generated"/>
                    <pic:cNvPicPr/>
                  </pic:nvPicPr>
                  <pic:blipFill>
                    <a:blip r:embed="rId40"/>
                    <a:stretch>
                      <a:fillRect/>
                    </a:stretch>
                  </pic:blipFill>
                  <pic:spPr>
                    <a:xfrm>
                      <a:off x="0" y="0"/>
                      <a:ext cx="5864400" cy="5400000"/>
                    </a:xfrm>
                    <a:prstGeom prst="rect">
                      <a:avLst/>
                    </a:prstGeom>
                  </pic:spPr>
                </pic:pic>
              </a:graphicData>
            </a:graphic>
          </wp:inline>
        </w:drawing>
      </w:r>
    </w:p>
    <w:p w14:paraId="70FAF58B" w14:textId="77777777" w:rsidR="00D67D49" w:rsidRDefault="006E11C6" w:rsidP="00D67D49">
      <w:pPr>
        <w:keepNext/>
        <w:jc w:val="center"/>
      </w:pPr>
      <w:r>
        <w:rPr>
          <w:noProof/>
        </w:rPr>
        <w:drawing>
          <wp:inline distT="0" distB="0" distL="0" distR="0" wp14:anchorId="4512B0CB" wp14:editId="6A1B2960">
            <wp:extent cx="3778624" cy="1683998"/>
            <wp:effectExtent l="0" t="0" r="0" b="5715"/>
            <wp:docPr id="514237391" name="Picture 514237391" descr="A diagram of a b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37391" name="Picture 514237391" descr="A diagram of a beam&#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t="56645" r="40596"/>
                    <a:stretch/>
                  </pic:blipFill>
                  <pic:spPr bwMode="auto">
                    <a:xfrm>
                      <a:off x="0" y="0"/>
                      <a:ext cx="3781151" cy="1685124"/>
                    </a:xfrm>
                    <a:prstGeom prst="rect">
                      <a:avLst/>
                    </a:prstGeom>
                    <a:ln>
                      <a:noFill/>
                    </a:ln>
                    <a:extLst>
                      <a:ext uri="{53640926-AAD7-44D8-BBD7-CCE9431645EC}">
                        <a14:shadowObscured xmlns:a14="http://schemas.microsoft.com/office/drawing/2010/main"/>
                      </a:ext>
                    </a:extLst>
                  </pic:spPr>
                </pic:pic>
              </a:graphicData>
            </a:graphic>
          </wp:inline>
        </w:drawing>
      </w:r>
    </w:p>
    <w:p w14:paraId="6921DD11" w14:textId="30E5C746" w:rsidR="006E11C6" w:rsidRPr="00DA6CA4" w:rsidRDefault="00D67D49" w:rsidP="00D67D49">
      <w:pPr>
        <w:pStyle w:val="Caption"/>
        <w:jc w:val="center"/>
        <w:rPr>
          <w:rFonts w:ascii="Times New Roman" w:hAnsi="Times New Roman" w:cs="Times New Roman"/>
          <w:sz w:val="20"/>
          <w:szCs w:val="20"/>
        </w:rPr>
      </w:pPr>
      <w:r>
        <w:t xml:space="preserve">Figure </w:t>
      </w:r>
      <w:r>
        <w:fldChar w:fldCharType="begin"/>
      </w:r>
      <w:r>
        <w:instrText xml:space="preserve"> SEQ Figure \* ARABIC </w:instrText>
      </w:r>
      <w:r>
        <w:fldChar w:fldCharType="separate"/>
      </w:r>
      <w:r>
        <w:fldChar w:fldCharType="end"/>
      </w:r>
      <w:r>
        <w:t xml:space="preserve">: Beam C2/3 </w:t>
      </w:r>
      <w:r w:rsidRPr="00454AFF">
        <w:t>Reinforcement Details</w:t>
      </w:r>
    </w:p>
    <w:p w14:paraId="36D03CFE" w14:textId="78B58A25" w:rsidR="00CD41FA" w:rsidRPr="00CD41FA" w:rsidRDefault="00464A0F" w:rsidP="00CD41FA">
      <w:pPr>
        <w:pStyle w:val="Heading3"/>
        <w:rPr>
          <w:rFonts w:ascii="Times New Roman" w:hAnsi="Times New Roman" w:cs="Times New Roman"/>
        </w:rPr>
      </w:pPr>
      <w:bookmarkStart w:id="38" w:name="_Toc180929098"/>
      <w:bookmarkStart w:id="39" w:name="_Toc181171135"/>
      <w:r w:rsidRPr="005D3F95">
        <w:rPr>
          <w:rFonts w:ascii="Times New Roman" w:hAnsi="Times New Roman" w:cs="Times New Roman"/>
        </w:rPr>
        <w:lastRenderedPageBreak/>
        <w:t xml:space="preserve">Beams </w:t>
      </w:r>
      <w:r w:rsidR="007C60E7" w:rsidRPr="005D3F95">
        <w:rPr>
          <w:rFonts w:ascii="Times New Roman" w:hAnsi="Times New Roman" w:cs="Times New Roman"/>
        </w:rPr>
        <w:t>C</w:t>
      </w:r>
      <w:r w:rsidRPr="005D3F95">
        <w:rPr>
          <w:rFonts w:ascii="Times New Roman" w:hAnsi="Times New Roman" w:cs="Times New Roman"/>
        </w:rPr>
        <w:t>2-</w:t>
      </w:r>
      <w:r w:rsidR="007C60E7" w:rsidRPr="005D3F95">
        <w:rPr>
          <w:rFonts w:ascii="Times New Roman" w:hAnsi="Times New Roman" w:cs="Times New Roman"/>
        </w:rPr>
        <w:t>D</w:t>
      </w:r>
      <w:r w:rsidRPr="005D3F95">
        <w:rPr>
          <w:rFonts w:ascii="Times New Roman" w:hAnsi="Times New Roman" w:cs="Times New Roman"/>
        </w:rPr>
        <w:t>2</w:t>
      </w:r>
      <w:bookmarkEnd w:id="38"/>
      <w:bookmarkEnd w:id="39"/>
    </w:p>
    <w:p w14:paraId="2FB7D07B" w14:textId="510E842B" w:rsidR="006172B3" w:rsidRPr="006172B3" w:rsidRDefault="00D7683E" w:rsidP="006F4D49">
      <w:pPr>
        <w:jc w:val="both"/>
      </w:pPr>
      <w:r>
        <w:rPr>
          <w:rFonts w:ascii="Times New Roman" w:hAnsi="Times New Roman" w:cs="Times New Roman"/>
          <w:noProof/>
          <w:color w:val="000000"/>
          <w:sz w:val="24"/>
          <w:szCs w:val="24"/>
        </w:rPr>
        <mc:AlternateContent>
          <mc:Choice Requires="wps">
            <w:drawing>
              <wp:anchor distT="0" distB="0" distL="114300" distR="114300" simplePos="0" relativeHeight="251655680" behindDoc="0" locked="0" layoutInCell="1" allowOverlap="1" wp14:anchorId="34F14455" wp14:editId="11C508A2">
                <wp:simplePos x="0" y="0"/>
                <wp:positionH relativeFrom="column">
                  <wp:posOffset>0</wp:posOffset>
                </wp:positionH>
                <wp:positionV relativeFrom="paragraph">
                  <wp:posOffset>2230120</wp:posOffset>
                </wp:positionV>
                <wp:extent cx="5715000" cy="6353175"/>
                <wp:effectExtent l="0" t="0" r="19050" b="28575"/>
                <wp:wrapNone/>
                <wp:docPr id="1875074114" name="Text Box 15"/>
                <wp:cNvGraphicFramePr/>
                <a:graphic xmlns:a="http://schemas.openxmlformats.org/drawingml/2006/main">
                  <a:graphicData uri="http://schemas.microsoft.com/office/word/2010/wordprocessingShape">
                    <wps:wsp>
                      <wps:cNvSpPr txBox="1"/>
                      <wps:spPr>
                        <a:xfrm>
                          <a:off x="0" y="0"/>
                          <a:ext cx="5715000" cy="6353175"/>
                        </a:xfrm>
                        <a:prstGeom prst="rect">
                          <a:avLst/>
                        </a:prstGeom>
                        <a:noFill/>
                        <a:ln w="6350">
                          <a:solidFill>
                            <a:prstClr val="black"/>
                          </a:solidFill>
                        </a:ln>
                      </wps:spPr>
                      <wps:txbx>
                        <w:txbxContent>
                          <w:p w14:paraId="051A0617"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F14455" id="Text Box 15" o:spid="_x0000_s1041" type="#_x0000_t202" style="position:absolute;left:0;text-align:left;margin-left:0;margin-top:175.6pt;width:450pt;height:500.2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" filled="f" strokeweight=".5pt">
                <v:textbox>
                  <w:txbxContent>
                    <w:p w14:paraId="051A0617" w14:textId="77777777" w:rsidR="00D7683E" w:rsidRDefault="00D7683E"/>
                  </w:txbxContent>
                </v:textbox>
              </v:shape>
            </w:pict>
          </mc:Fallback>
        </mc:AlternateContent>
      </w:r>
      <w:proofErr w:type="gramStart"/>
      <w:r w:rsidR="006172B3">
        <w:rPr>
          <w:rFonts w:ascii="Times New Roman" w:hAnsi="Times New Roman" w:cs="Times New Roman"/>
          <w:color w:val="000000"/>
          <w:sz w:val="24"/>
          <w:szCs w:val="24"/>
        </w:rPr>
        <w:t>Similar to</w:t>
      </w:r>
      <w:proofErr w:type="gramEnd"/>
      <w:r w:rsidR="006172B3">
        <w:rPr>
          <w:rFonts w:ascii="Times New Roman" w:hAnsi="Times New Roman" w:cs="Times New Roman"/>
          <w:color w:val="000000"/>
          <w:sz w:val="24"/>
          <w:szCs w:val="24"/>
        </w:rPr>
        <w:t xml:space="preserve"> Beam C2/3 and Beam C1-2, </w:t>
      </w:r>
      <w:r w:rsidR="00FC1145">
        <w:rPr>
          <w:rFonts w:ascii="Times New Roman" w:hAnsi="Times New Roman" w:cs="Times New Roman"/>
          <w:color w:val="000000"/>
          <w:sz w:val="24"/>
          <w:szCs w:val="24"/>
        </w:rPr>
        <w:t xml:space="preserve">the </w:t>
      </w:r>
      <w:r w:rsidR="005B2C5B">
        <w:rPr>
          <w:rFonts w:ascii="Times New Roman" w:hAnsi="Times New Roman" w:cs="Times New Roman"/>
          <w:color w:val="000000"/>
          <w:sz w:val="24"/>
          <w:szCs w:val="24"/>
        </w:rPr>
        <w:t xml:space="preserve">shorter beams were also </w:t>
      </w:r>
      <w:r w:rsidR="00225368">
        <w:rPr>
          <w:rFonts w:ascii="Times New Roman" w:hAnsi="Times New Roman" w:cs="Times New Roman"/>
          <w:color w:val="000000"/>
          <w:sz w:val="24"/>
          <w:szCs w:val="24"/>
        </w:rPr>
        <w:t xml:space="preserve">calculated using the same method. C2-D2 carries </w:t>
      </w:r>
      <w:r w:rsidR="005925E7">
        <w:rPr>
          <w:rFonts w:ascii="Times New Roman" w:hAnsi="Times New Roman" w:cs="Times New Roman"/>
          <w:color w:val="000000"/>
          <w:sz w:val="24"/>
          <w:szCs w:val="24"/>
        </w:rPr>
        <w:t>a load from a two</w:t>
      </w:r>
      <w:r w:rsidR="00DC76FA">
        <w:rPr>
          <w:rFonts w:ascii="Times New Roman" w:hAnsi="Times New Roman" w:cs="Times New Roman"/>
          <w:color w:val="000000"/>
          <w:sz w:val="24"/>
          <w:szCs w:val="24"/>
        </w:rPr>
        <w:t>-</w:t>
      </w:r>
      <w:r w:rsidR="005925E7">
        <w:rPr>
          <w:rFonts w:ascii="Times New Roman" w:hAnsi="Times New Roman" w:cs="Times New Roman"/>
          <w:color w:val="000000"/>
          <w:sz w:val="24"/>
          <w:szCs w:val="24"/>
        </w:rPr>
        <w:t xml:space="preserve">way slab and has a triangular </w:t>
      </w:r>
      <w:r w:rsidR="004713A1">
        <w:rPr>
          <w:rFonts w:ascii="Times New Roman" w:hAnsi="Times New Roman" w:cs="Times New Roman"/>
          <w:color w:val="000000"/>
          <w:sz w:val="24"/>
          <w:szCs w:val="24"/>
        </w:rPr>
        <w:t>tributary</w:t>
      </w:r>
      <w:r w:rsidR="005925E7">
        <w:rPr>
          <w:rFonts w:ascii="Times New Roman" w:hAnsi="Times New Roman" w:cs="Times New Roman"/>
          <w:color w:val="000000"/>
          <w:sz w:val="24"/>
          <w:szCs w:val="24"/>
        </w:rPr>
        <w:t xml:space="preserve"> area. </w:t>
      </w:r>
      <w:r w:rsidR="004713A1">
        <w:rPr>
          <w:rFonts w:ascii="Times New Roman" w:hAnsi="Times New Roman" w:cs="Times New Roman"/>
          <w:color w:val="000000"/>
          <w:sz w:val="24"/>
          <w:szCs w:val="24"/>
        </w:rPr>
        <w:t xml:space="preserve">The area above the beam is not accounted for since it’s a cutout for </w:t>
      </w:r>
      <w:r w:rsidR="00DC76FA">
        <w:rPr>
          <w:rFonts w:ascii="Times New Roman" w:hAnsi="Times New Roman" w:cs="Times New Roman"/>
          <w:color w:val="000000"/>
          <w:sz w:val="24"/>
          <w:szCs w:val="24"/>
        </w:rPr>
        <w:t xml:space="preserve">stairwell and a one-way slab distributed to a vertical beam. The </w:t>
      </w:r>
      <w:r w:rsidR="009D24D4">
        <w:rPr>
          <w:rFonts w:ascii="Times New Roman" w:hAnsi="Times New Roman" w:cs="Times New Roman"/>
          <w:color w:val="000000"/>
          <w:sz w:val="24"/>
          <w:szCs w:val="24"/>
        </w:rPr>
        <w:t>ultimate bending moment and sh</w:t>
      </w:r>
      <w:r w:rsidR="008D2F93">
        <w:rPr>
          <w:rFonts w:ascii="Times New Roman" w:hAnsi="Times New Roman" w:cs="Times New Roman"/>
          <w:color w:val="000000"/>
          <w:sz w:val="24"/>
          <w:szCs w:val="24"/>
        </w:rPr>
        <w:t>ear forces</w:t>
      </w:r>
      <w:r w:rsidR="00DC76FA">
        <w:rPr>
          <w:rFonts w:ascii="Times New Roman" w:hAnsi="Times New Roman" w:cs="Times New Roman"/>
          <w:color w:val="000000"/>
          <w:sz w:val="24"/>
          <w:szCs w:val="24"/>
        </w:rPr>
        <w:t xml:space="preserve"> were </w:t>
      </w:r>
      <w:r w:rsidR="009D24D4">
        <w:rPr>
          <w:rFonts w:ascii="Times New Roman" w:hAnsi="Times New Roman" w:cs="Times New Roman"/>
          <w:color w:val="000000"/>
          <w:sz w:val="24"/>
          <w:szCs w:val="24"/>
        </w:rPr>
        <w:t xml:space="preserve">calculated based on </w:t>
      </w:r>
      <w:r w:rsidR="008D2F93">
        <w:rPr>
          <w:rFonts w:ascii="Times New Roman" w:hAnsi="Times New Roman" w:cs="Times New Roman"/>
          <w:color w:val="000000"/>
          <w:sz w:val="24"/>
          <w:szCs w:val="24"/>
        </w:rPr>
        <w:t xml:space="preserve">the </w:t>
      </w:r>
      <w:r w:rsidR="0001070D">
        <w:rPr>
          <w:rFonts w:ascii="Times New Roman" w:hAnsi="Times New Roman" w:cs="Times New Roman"/>
          <w:color w:val="000000"/>
          <w:sz w:val="24"/>
          <w:szCs w:val="24"/>
        </w:rPr>
        <w:t xml:space="preserve">Table 15.3 in </w:t>
      </w:r>
      <w:r w:rsidR="006754B6">
        <w:rPr>
          <w:rFonts w:ascii="Times New Roman" w:hAnsi="Times New Roman" w:cs="Times New Roman"/>
          <w:color w:val="000000"/>
          <w:sz w:val="24"/>
          <w:szCs w:val="24"/>
        </w:rPr>
        <w:t>the Concise EC2</w:t>
      </w:r>
      <w:r w:rsidR="00595DBB">
        <w:rPr>
          <w:rFonts w:ascii="Times New Roman" w:hAnsi="Times New Roman" w:cs="Times New Roman"/>
          <w:color w:val="000000"/>
          <w:sz w:val="24"/>
          <w:szCs w:val="24"/>
        </w:rPr>
        <w:t>, based on the assumption that it is a continuous beam</w:t>
      </w:r>
      <w:r w:rsidR="009B7851">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1288"/>
        <w:gridCol w:w="2576"/>
        <w:gridCol w:w="2576"/>
        <w:gridCol w:w="2576"/>
      </w:tblGrid>
      <w:tr w:rsidR="00A76F36" w14:paraId="144B7E69" w14:textId="77777777">
        <w:tc>
          <w:tcPr>
            <w:tcW w:w="1288" w:type="dxa"/>
            <w:vMerge w:val="restart"/>
            <w:shd w:val="clear" w:color="auto" w:fill="AEAAAA" w:themeFill="background2" w:themeFillShade="BF"/>
          </w:tcPr>
          <w:p w14:paraId="762DE4BE" w14:textId="77777777" w:rsidR="00A76F36" w:rsidRDefault="00A76F36">
            <w:pPr>
              <w:rPr>
                <w:rFonts w:ascii="Times New Roman" w:hAnsi="Times New Roman" w:cs="Times New Roman"/>
              </w:rPr>
            </w:pPr>
            <w:r>
              <w:rPr>
                <w:rFonts w:ascii="Times New Roman" w:hAnsi="Times New Roman" w:cs="Times New Roman"/>
              </w:rPr>
              <w:t>CEGE0021</w:t>
            </w:r>
          </w:p>
          <w:p w14:paraId="64F54581" w14:textId="59AD4A87"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30785FC6" w14:textId="6F4BFD38" w:rsidR="00A76F36" w:rsidRDefault="00A76F36">
            <w:pPr>
              <w:rPr>
                <w:rFonts w:ascii="Times New Roman" w:hAnsi="Times New Roman" w:cs="Times New Roman"/>
              </w:rPr>
            </w:pPr>
            <w:r>
              <w:rPr>
                <w:rFonts w:ascii="Times New Roman" w:hAnsi="Times New Roman" w:cs="Times New Roman"/>
              </w:rPr>
              <w:t xml:space="preserve">Project </w:t>
            </w:r>
          </w:p>
        </w:tc>
        <w:tc>
          <w:tcPr>
            <w:tcW w:w="2576" w:type="dxa"/>
          </w:tcPr>
          <w:p w14:paraId="14FEF6B7" w14:textId="59D0B80B" w:rsidR="00A76F36" w:rsidRDefault="00A76F36">
            <w:pPr>
              <w:rPr>
                <w:rFonts w:ascii="Times New Roman" w:hAnsi="Times New Roman" w:cs="Times New Roman"/>
              </w:rPr>
            </w:pPr>
            <w:r>
              <w:rPr>
                <w:rFonts w:ascii="Times New Roman" w:hAnsi="Times New Roman" w:cs="Times New Roman"/>
              </w:rPr>
              <w:t>Job ref:</w:t>
            </w:r>
          </w:p>
        </w:tc>
      </w:tr>
      <w:tr w:rsidR="00A76F36" w14:paraId="6A88C2EE" w14:textId="77777777">
        <w:tc>
          <w:tcPr>
            <w:tcW w:w="1288" w:type="dxa"/>
            <w:vMerge/>
            <w:shd w:val="clear" w:color="auto" w:fill="AEAAAA" w:themeFill="background2" w:themeFillShade="BF"/>
          </w:tcPr>
          <w:p w14:paraId="2F3D30E7" w14:textId="77777777" w:rsidR="00A76F36" w:rsidRDefault="00A76F36">
            <w:pPr>
              <w:rPr>
                <w:rFonts w:ascii="Times New Roman" w:hAnsi="Times New Roman" w:cs="Times New Roman"/>
              </w:rPr>
            </w:pPr>
          </w:p>
        </w:tc>
        <w:tc>
          <w:tcPr>
            <w:tcW w:w="5152" w:type="dxa"/>
            <w:gridSpan w:val="2"/>
          </w:tcPr>
          <w:p w14:paraId="5989CE94" w14:textId="7B625A25"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576" w:type="dxa"/>
            <w:vMerge w:val="restart"/>
          </w:tcPr>
          <w:p w14:paraId="16C6FA9B" w14:textId="50FB7978" w:rsidR="00A76F36" w:rsidRDefault="00A76F36">
            <w:pPr>
              <w:rPr>
                <w:rFonts w:ascii="Times New Roman" w:hAnsi="Times New Roman" w:cs="Times New Roman"/>
              </w:rPr>
            </w:pPr>
            <w:r>
              <w:rPr>
                <w:rFonts w:ascii="Times New Roman" w:hAnsi="Times New Roman" w:cs="Times New Roman"/>
              </w:rPr>
              <w:t xml:space="preserve">Sheet No/ </w:t>
            </w:r>
            <w:r w:rsidR="007E39FF">
              <w:rPr>
                <w:rFonts w:ascii="Times New Roman" w:hAnsi="Times New Roman" w:cs="Times New Roman"/>
              </w:rPr>
              <w:t>1</w:t>
            </w:r>
          </w:p>
        </w:tc>
      </w:tr>
      <w:tr w:rsidR="00A76F36" w14:paraId="2F321829" w14:textId="77777777">
        <w:tc>
          <w:tcPr>
            <w:tcW w:w="1288" w:type="dxa"/>
            <w:vMerge/>
            <w:shd w:val="clear" w:color="auto" w:fill="AEAAAA" w:themeFill="background2" w:themeFillShade="BF"/>
          </w:tcPr>
          <w:p w14:paraId="1BAB0E43" w14:textId="77777777" w:rsidR="00A76F36" w:rsidRDefault="00A76F36">
            <w:pPr>
              <w:rPr>
                <w:rFonts w:ascii="Times New Roman" w:hAnsi="Times New Roman" w:cs="Times New Roman"/>
              </w:rPr>
            </w:pPr>
          </w:p>
        </w:tc>
        <w:tc>
          <w:tcPr>
            <w:tcW w:w="5152" w:type="dxa"/>
            <w:gridSpan w:val="2"/>
          </w:tcPr>
          <w:p w14:paraId="5A6FE196" w14:textId="77777777" w:rsidR="00A76F36" w:rsidRDefault="00A76F36">
            <w:pPr>
              <w:rPr>
                <w:rFonts w:ascii="Times New Roman" w:hAnsi="Times New Roman" w:cs="Times New Roman"/>
              </w:rPr>
            </w:pPr>
            <w:r>
              <w:rPr>
                <w:rFonts w:ascii="Times New Roman" w:hAnsi="Times New Roman" w:cs="Times New Roman"/>
              </w:rPr>
              <w:t>Section:</w:t>
            </w:r>
          </w:p>
          <w:p w14:paraId="49DE2B0B" w14:textId="51AED770" w:rsidR="00A76F36" w:rsidRDefault="007E39FF">
            <w:pPr>
              <w:jc w:val="center"/>
              <w:rPr>
                <w:rFonts w:ascii="Times New Roman" w:hAnsi="Times New Roman" w:cs="Times New Roman"/>
              </w:rPr>
            </w:pPr>
            <w:r>
              <w:rPr>
                <w:rFonts w:ascii="Times New Roman" w:hAnsi="Times New Roman" w:cs="Times New Roman"/>
              </w:rPr>
              <w:t>Beam C2-D2</w:t>
            </w:r>
          </w:p>
        </w:tc>
        <w:tc>
          <w:tcPr>
            <w:tcW w:w="2576" w:type="dxa"/>
            <w:vMerge/>
          </w:tcPr>
          <w:p w14:paraId="6B26164A" w14:textId="77777777" w:rsidR="00A76F36" w:rsidRDefault="00A76F36">
            <w:pPr>
              <w:rPr>
                <w:rFonts w:ascii="Times New Roman" w:hAnsi="Times New Roman" w:cs="Times New Roman"/>
              </w:rPr>
            </w:pPr>
          </w:p>
        </w:tc>
      </w:tr>
      <w:tr w:rsidR="00A76F36" w14:paraId="2B99BDBA" w14:textId="77777777">
        <w:trPr>
          <w:trHeight w:val="516"/>
        </w:trPr>
        <w:tc>
          <w:tcPr>
            <w:tcW w:w="1288" w:type="dxa"/>
            <w:vMerge/>
            <w:shd w:val="clear" w:color="auto" w:fill="AEAAAA" w:themeFill="background2" w:themeFillShade="BF"/>
          </w:tcPr>
          <w:p w14:paraId="2FD5995D" w14:textId="77777777" w:rsidR="00A76F36" w:rsidRDefault="00A76F36">
            <w:pPr>
              <w:rPr>
                <w:rFonts w:ascii="Times New Roman" w:hAnsi="Times New Roman" w:cs="Times New Roman"/>
              </w:rPr>
            </w:pPr>
          </w:p>
        </w:tc>
        <w:tc>
          <w:tcPr>
            <w:tcW w:w="2576" w:type="dxa"/>
          </w:tcPr>
          <w:p w14:paraId="791CB66B" w14:textId="77777777" w:rsidR="00A76F36" w:rsidRDefault="00A76F36">
            <w:pPr>
              <w:rPr>
                <w:rFonts w:ascii="Times New Roman" w:hAnsi="Times New Roman" w:cs="Times New Roman"/>
              </w:rPr>
            </w:pPr>
            <w:r>
              <w:rPr>
                <w:rFonts w:ascii="Times New Roman" w:hAnsi="Times New Roman" w:cs="Times New Roman"/>
              </w:rPr>
              <w:t>Calc By.</w:t>
            </w:r>
          </w:p>
          <w:p w14:paraId="52FBAD58" w14:textId="5D8F3156"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1C35DDCA" w14:textId="04EEECD1" w:rsidR="00A76F36" w:rsidRDefault="00A76F36">
            <w:pPr>
              <w:rPr>
                <w:rFonts w:ascii="Times New Roman" w:hAnsi="Times New Roman" w:cs="Times New Roman"/>
              </w:rPr>
            </w:pPr>
            <w:r>
              <w:rPr>
                <w:rFonts w:ascii="Times New Roman" w:hAnsi="Times New Roman" w:cs="Times New Roman"/>
              </w:rPr>
              <w:t xml:space="preserve">Checked by: </w:t>
            </w:r>
          </w:p>
        </w:tc>
        <w:tc>
          <w:tcPr>
            <w:tcW w:w="2576" w:type="dxa"/>
          </w:tcPr>
          <w:p w14:paraId="598A5989" w14:textId="55A6A2F2" w:rsidR="00A76F36" w:rsidRDefault="007E39FF">
            <w:pPr>
              <w:rPr>
                <w:rFonts w:ascii="Times New Roman" w:hAnsi="Times New Roman" w:cs="Times New Roman"/>
              </w:rPr>
            </w:pPr>
            <w:r>
              <w:rPr>
                <w:rFonts w:ascii="Times New Roman" w:hAnsi="Times New Roman" w:cs="Times New Roman"/>
              </w:rPr>
              <w:t>Date:</w:t>
            </w:r>
            <w:r w:rsidR="007C1DF9">
              <w:rPr>
                <w:rFonts w:ascii="Times New Roman" w:hAnsi="Times New Roman" w:cs="Times New Roman"/>
              </w:rPr>
              <w:t xml:space="preserve"> 29/10/2024</w:t>
            </w:r>
          </w:p>
        </w:tc>
      </w:tr>
    </w:tbl>
    <w:p w14:paraId="3F6425A9" w14:textId="0A6AEAC2" w:rsidR="0074584B" w:rsidRDefault="000F7B65" w:rsidP="00623B0D">
      <w:pPr>
        <w:jc w:val="center"/>
        <w:rPr>
          <w:rFonts w:ascii="Times New Roman" w:hAnsi="Times New Roman" w:cs="Times New Roman"/>
        </w:rPr>
      </w:pPr>
      <w:r w:rsidRPr="000077EE">
        <w:rPr>
          <w:noProof/>
        </w:rPr>
        <w:drawing>
          <wp:inline distT="0" distB="0" distL="0" distR="0" wp14:anchorId="5D6677CF" wp14:editId="76D801F4">
            <wp:extent cx="4395600" cy="6120000"/>
            <wp:effectExtent l="0" t="0" r="0" b="1905"/>
            <wp:docPr id="1212673496" name="Picture 1212673496"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3496" name="Picture 1212673496" descr="A paper with text and images&#10;&#10;Description automatically generated"/>
                    <pic:cNvPicPr/>
                  </pic:nvPicPr>
                  <pic:blipFill>
                    <a:blip r:embed="rId41"/>
                    <a:stretch>
                      <a:fillRect/>
                    </a:stretch>
                  </pic:blipFill>
                  <pic:spPr>
                    <a:xfrm>
                      <a:off x="0" y="0"/>
                      <a:ext cx="4395600" cy="6120000"/>
                    </a:xfrm>
                    <a:prstGeom prst="rect">
                      <a:avLst/>
                    </a:prstGeom>
                  </pic:spPr>
                </pic:pic>
              </a:graphicData>
            </a:graphic>
          </wp:inline>
        </w:drawing>
      </w:r>
    </w:p>
    <w:p w14:paraId="42078DEB" w14:textId="77777777" w:rsidR="001617A3" w:rsidRDefault="001617A3" w:rsidP="00623B0D">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288"/>
        <w:gridCol w:w="2576"/>
        <w:gridCol w:w="2576"/>
        <w:gridCol w:w="2576"/>
      </w:tblGrid>
      <w:tr w:rsidR="00A76F36" w14:paraId="01B777E7" w14:textId="77777777">
        <w:tc>
          <w:tcPr>
            <w:tcW w:w="1288" w:type="dxa"/>
            <w:vMerge w:val="restart"/>
            <w:shd w:val="clear" w:color="auto" w:fill="AEAAAA" w:themeFill="background2" w:themeFillShade="BF"/>
          </w:tcPr>
          <w:p w14:paraId="3842B4FF"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487B141D" w14:textId="72267D04"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34BF678A" w14:textId="3E653A33" w:rsidR="00A76F36" w:rsidRDefault="00A76F36">
            <w:pPr>
              <w:rPr>
                <w:rFonts w:ascii="Times New Roman" w:hAnsi="Times New Roman" w:cs="Times New Roman"/>
              </w:rPr>
            </w:pPr>
            <w:r>
              <w:rPr>
                <w:rFonts w:ascii="Times New Roman" w:hAnsi="Times New Roman" w:cs="Times New Roman"/>
              </w:rPr>
              <w:t xml:space="preserve">Project </w:t>
            </w:r>
          </w:p>
        </w:tc>
        <w:tc>
          <w:tcPr>
            <w:tcW w:w="2576" w:type="dxa"/>
          </w:tcPr>
          <w:p w14:paraId="2DF3EC28" w14:textId="7A76645D" w:rsidR="00A76F36" w:rsidRDefault="00A76F36">
            <w:pPr>
              <w:rPr>
                <w:rFonts w:ascii="Times New Roman" w:hAnsi="Times New Roman" w:cs="Times New Roman"/>
              </w:rPr>
            </w:pPr>
            <w:r>
              <w:rPr>
                <w:rFonts w:ascii="Times New Roman" w:hAnsi="Times New Roman" w:cs="Times New Roman"/>
              </w:rPr>
              <w:t>Job ref:</w:t>
            </w:r>
          </w:p>
        </w:tc>
      </w:tr>
      <w:tr w:rsidR="00A76F36" w14:paraId="33F97156" w14:textId="77777777">
        <w:tc>
          <w:tcPr>
            <w:tcW w:w="1288" w:type="dxa"/>
            <w:vMerge/>
            <w:shd w:val="clear" w:color="auto" w:fill="AEAAAA" w:themeFill="background2" w:themeFillShade="BF"/>
          </w:tcPr>
          <w:p w14:paraId="767F8353" w14:textId="77777777" w:rsidR="00A76F36" w:rsidRDefault="00A76F36">
            <w:pPr>
              <w:rPr>
                <w:rFonts w:ascii="Times New Roman" w:hAnsi="Times New Roman" w:cs="Times New Roman"/>
              </w:rPr>
            </w:pPr>
          </w:p>
        </w:tc>
        <w:tc>
          <w:tcPr>
            <w:tcW w:w="5152" w:type="dxa"/>
            <w:gridSpan w:val="2"/>
          </w:tcPr>
          <w:p w14:paraId="14DE0004" w14:textId="1AD719C5"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576" w:type="dxa"/>
            <w:vMerge w:val="restart"/>
          </w:tcPr>
          <w:p w14:paraId="23B36369" w14:textId="4000049C" w:rsidR="00A76F36" w:rsidRDefault="00A76F36">
            <w:pPr>
              <w:rPr>
                <w:rFonts w:ascii="Times New Roman" w:hAnsi="Times New Roman" w:cs="Times New Roman"/>
              </w:rPr>
            </w:pPr>
            <w:r>
              <w:rPr>
                <w:rFonts w:ascii="Times New Roman" w:hAnsi="Times New Roman" w:cs="Times New Roman"/>
              </w:rPr>
              <w:t xml:space="preserve">Sheet No/ </w:t>
            </w:r>
            <w:r w:rsidR="007E39FF">
              <w:rPr>
                <w:rFonts w:ascii="Times New Roman" w:hAnsi="Times New Roman" w:cs="Times New Roman"/>
              </w:rPr>
              <w:t>2</w:t>
            </w:r>
          </w:p>
        </w:tc>
      </w:tr>
      <w:tr w:rsidR="00A76F36" w14:paraId="32CE19D3" w14:textId="77777777">
        <w:tc>
          <w:tcPr>
            <w:tcW w:w="1288" w:type="dxa"/>
            <w:vMerge/>
            <w:shd w:val="clear" w:color="auto" w:fill="AEAAAA" w:themeFill="background2" w:themeFillShade="BF"/>
          </w:tcPr>
          <w:p w14:paraId="037DC0F2" w14:textId="77777777" w:rsidR="00A76F36" w:rsidRDefault="00A76F36">
            <w:pPr>
              <w:rPr>
                <w:rFonts w:ascii="Times New Roman" w:hAnsi="Times New Roman" w:cs="Times New Roman"/>
              </w:rPr>
            </w:pPr>
          </w:p>
        </w:tc>
        <w:tc>
          <w:tcPr>
            <w:tcW w:w="5152" w:type="dxa"/>
            <w:gridSpan w:val="2"/>
          </w:tcPr>
          <w:p w14:paraId="3EACB271" w14:textId="77777777" w:rsidR="00A76F36" w:rsidRDefault="00A76F36">
            <w:pPr>
              <w:rPr>
                <w:rFonts w:ascii="Times New Roman" w:hAnsi="Times New Roman" w:cs="Times New Roman"/>
              </w:rPr>
            </w:pPr>
            <w:r>
              <w:rPr>
                <w:rFonts w:ascii="Times New Roman" w:hAnsi="Times New Roman" w:cs="Times New Roman"/>
              </w:rPr>
              <w:t>Section:</w:t>
            </w:r>
          </w:p>
          <w:p w14:paraId="12E641B4" w14:textId="02468194" w:rsidR="00A76F36" w:rsidRDefault="007E39FF">
            <w:pPr>
              <w:jc w:val="center"/>
              <w:rPr>
                <w:rFonts w:ascii="Times New Roman" w:hAnsi="Times New Roman" w:cs="Times New Roman"/>
              </w:rPr>
            </w:pPr>
            <w:r>
              <w:rPr>
                <w:rFonts w:ascii="Times New Roman" w:hAnsi="Times New Roman" w:cs="Times New Roman"/>
              </w:rPr>
              <w:t>Beam C2-D2</w:t>
            </w:r>
          </w:p>
        </w:tc>
        <w:tc>
          <w:tcPr>
            <w:tcW w:w="2576" w:type="dxa"/>
            <w:vMerge/>
          </w:tcPr>
          <w:p w14:paraId="26735D46" w14:textId="77777777" w:rsidR="00A76F36" w:rsidRDefault="00A76F36">
            <w:pPr>
              <w:rPr>
                <w:rFonts w:ascii="Times New Roman" w:hAnsi="Times New Roman" w:cs="Times New Roman"/>
              </w:rPr>
            </w:pPr>
          </w:p>
        </w:tc>
      </w:tr>
      <w:tr w:rsidR="00A76F36" w14:paraId="030CB1B4" w14:textId="77777777">
        <w:trPr>
          <w:trHeight w:val="516"/>
        </w:trPr>
        <w:tc>
          <w:tcPr>
            <w:tcW w:w="1288" w:type="dxa"/>
            <w:vMerge/>
            <w:shd w:val="clear" w:color="auto" w:fill="AEAAAA" w:themeFill="background2" w:themeFillShade="BF"/>
          </w:tcPr>
          <w:p w14:paraId="27C193DD" w14:textId="77777777" w:rsidR="00A76F36" w:rsidRDefault="00A76F36">
            <w:pPr>
              <w:rPr>
                <w:rFonts w:ascii="Times New Roman" w:hAnsi="Times New Roman" w:cs="Times New Roman"/>
              </w:rPr>
            </w:pPr>
          </w:p>
        </w:tc>
        <w:tc>
          <w:tcPr>
            <w:tcW w:w="2576" w:type="dxa"/>
          </w:tcPr>
          <w:p w14:paraId="3BFC2876" w14:textId="77777777" w:rsidR="00A76F36" w:rsidRDefault="00A76F36">
            <w:pPr>
              <w:rPr>
                <w:rFonts w:ascii="Times New Roman" w:hAnsi="Times New Roman" w:cs="Times New Roman"/>
              </w:rPr>
            </w:pPr>
            <w:r>
              <w:rPr>
                <w:rFonts w:ascii="Times New Roman" w:hAnsi="Times New Roman" w:cs="Times New Roman"/>
              </w:rPr>
              <w:t>Calc By.</w:t>
            </w:r>
          </w:p>
          <w:p w14:paraId="16A5D383" w14:textId="53A918CC"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72B0104B" w14:textId="5CA7F82D" w:rsidR="00A76F36" w:rsidRDefault="00A76F36">
            <w:pPr>
              <w:rPr>
                <w:rFonts w:ascii="Times New Roman" w:hAnsi="Times New Roman" w:cs="Times New Roman"/>
              </w:rPr>
            </w:pPr>
            <w:r>
              <w:rPr>
                <w:rFonts w:ascii="Times New Roman" w:hAnsi="Times New Roman" w:cs="Times New Roman"/>
              </w:rPr>
              <w:t xml:space="preserve">Checked by: </w:t>
            </w:r>
          </w:p>
        </w:tc>
        <w:tc>
          <w:tcPr>
            <w:tcW w:w="2576" w:type="dxa"/>
          </w:tcPr>
          <w:p w14:paraId="676E06ED" w14:textId="6B53C68C" w:rsidR="00A76F36" w:rsidRDefault="007E39FF">
            <w:pPr>
              <w:rPr>
                <w:rFonts w:ascii="Times New Roman" w:hAnsi="Times New Roman" w:cs="Times New Roman"/>
              </w:rPr>
            </w:pPr>
            <w:r>
              <w:rPr>
                <w:rFonts w:ascii="Times New Roman" w:hAnsi="Times New Roman" w:cs="Times New Roman"/>
              </w:rPr>
              <w:t>Date:</w:t>
            </w:r>
            <w:r w:rsidR="007C1DF9">
              <w:rPr>
                <w:rFonts w:ascii="Times New Roman" w:hAnsi="Times New Roman" w:cs="Times New Roman"/>
              </w:rPr>
              <w:t xml:space="preserve"> 29/10/2024</w:t>
            </w:r>
          </w:p>
        </w:tc>
      </w:tr>
    </w:tbl>
    <w:p w14:paraId="0255752B" w14:textId="006C18AD" w:rsidR="00AD47DC" w:rsidRPr="00ED7647" w:rsidRDefault="00D7683E" w:rsidP="00623B0D">
      <w:pPr>
        <w:jc w:val="center"/>
      </w:pPr>
      <w:r>
        <w:rPr>
          <w:noProof/>
        </w:rPr>
        <mc:AlternateContent>
          <mc:Choice Requires="wps">
            <w:drawing>
              <wp:anchor distT="0" distB="0" distL="114300" distR="114300" simplePos="0" relativeHeight="251658752" behindDoc="0" locked="0" layoutInCell="1" allowOverlap="1" wp14:anchorId="0EECEDA3" wp14:editId="624D6448">
                <wp:simplePos x="0" y="0"/>
                <wp:positionH relativeFrom="column">
                  <wp:posOffset>-9525</wp:posOffset>
                </wp:positionH>
                <wp:positionV relativeFrom="paragraph">
                  <wp:posOffset>-1905</wp:posOffset>
                </wp:positionV>
                <wp:extent cx="5724525" cy="7019925"/>
                <wp:effectExtent l="0" t="0" r="28575" b="28575"/>
                <wp:wrapNone/>
                <wp:docPr id="2115296784" name="Text Box 16"/>
                <wp:cNvGraphicFramePr/>
                <a:graphic xmlns:a="http://schemas.openxmlformats.org/drawingml/2006/main">
                  <a:graphicData uri="http://schemas.microsoft.com/office/word/2010/wordprocessingShape">
                    <wps:wsp>
                      <wps:cNvSpPr txBox="1"/>
                      <wps:spPr>
                        <a:xfrm>
                          <a:off x="0" y="0"/>
                          <a:ext cx="5724525" cy="7019925"/>
                        </a:xfrm>
                        <a:prstGeom prst="rect">
                          <a:avLst/>
                        </a:prstGeom>
                        <a:noFill/>
                        <a:ln w="6350">
                          <a:solidFill>
                            <a:prstClr val="black"/>
                          </a:solidFill>
                        </a:ln>
                      </wps:spPr>
                      <wps:txbx>
                        <w:txbxContent>
                          <w:p w14:paraId="2C77FA2B"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CEDA3" id="Text Box 16" o:spid="_x0000_s1042" type="#_x0000_t202" style="position:absolute;left:0;text-align:left;margin-left:-.75pt;margin-top:-.15pt;width:450.75pt;height:552.7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" filled="f" strokeweight=".5pt">
                <v:textbox>
                  <w:txbxContent>
                    <w:p w14:paraId="2C77FA2B" w14:textId="77777777" w:rsidR="00D7683E" w:rsidRDefault="00D7683E"/>
                  </w:txbxContent>
                </v:textbox>
              </v:shape>
            </w:pict>
          </mc:Fallback>
        </mc:AlternateContent>
      </w:r>
      <w:r w:rsidR="00AD47DC" w:rsidRPr="000A71D1">
        <w:rPr>
          <w:noProof/>
        </w:rPr>
        <w:drawing>
          <wp:inline distT="0" distB="0" distL="0" distR="0" wp14:anchorId="2CF96B41" wp14:editId="3DE8D8F6">
            <wp:extent cx="4438800" cy="6120000"/>
            <wp:effectExtent l="0" t="0" r="0" b="1905"/>
            <wp:docPr id="1173331559" name="Picture 1173331559" descr="A paper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31559" name="Picture 1173331559" descr="A paper with math equations and formulas&#10;&#10;Description automatically generated"/>
                    <pic:cNvPicPr/>
                  </pic:nvPicPr>
                  <pic:blipFill>
                    <a:blip r:embed="rId42"/>
                    <a:stretch>
                      <a:fillRect/>
                    </a:stretch>
                  </pic:blipFill>
                  <pic:spPr>
                    <a:xfrm>
                      <a:off x="0" y="0"/>
                      <a:ext cx="4438800" cy="6120000"/>
                    </a:xfrm>
                    <a:prstGeom prst="rect">
                      <a:avLst/>
                    </a:prstGeom>
                  </pic:spPr>
                </pic:pic>
              </a:graphicData>
            </a:graphic>
          </wp:inline>
        </w:drawing>
      </w:r>
    </w:p>
    <w:p w14:paraId="68F6EE53" w14:textId="77777777" w:rsidR="008D5C8C" w:rsidRDefault="008D5C8C" w:rsidP="00623B0D">
      <w:pPr>
        <w:jc w:val="center"/>
      </w:pPr>
    </w:p>
    <w:p w14:paraId="36834989" w14:textId="77777777" w:rsidR="008D5C8C" w:rsidRDefault="008D5C8C" w:rsidP="00623B0D">
      <w:pPr>
        <w:jc w:val="center"/>
      </w:pPr>
    </w:p>
    <w:p w14:paraId="32A78E03" w14:textId="77777777" w:rsidR="008D5C8C" w:rsidRPr="00ED7647" w:rsidRDefault="008D5C8C" w:rsidP="00623B0D">
      <w:pPr>
        <w:jc w:val="center"/>
      </w:pPr>
    </w:p>
    <w:p w14:paraId="25C4FF36" w14:textId="1FC67393" w:rsidR="00D67D49" w:rsidRDefault="00AF5248" w:rsidP="00623B0D">
      <w:pPr>
        <w:keepNext/>
        <w:jc w:val="center"/>
      </w:pPr>
      <w:r>
        <w:rPr>
          <w:noProof/>
        </w:rPr>
        <w:lastRenderedPageBreak/>
        <w:drawing>
          <wp:inline distT="0" distB="0" distL="0" distR="0" wp14:anchorId="2EB7C284" wp14:editId="5AADFE6B">
            <wp:extent cx="3225345" cy="1900989"/>
            <wp:effectExtent l="0" t="0" r="635" b="4445"/>
            <wp:docPr id="137180247" name="Picture 1603227719" descr="A diagram of a b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88526" name="Picture 1603227719" descr="A diagram of a beam&#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59781" t="10221" r="2988" b="53815"/>
                    <a:stretch/>
                  </pic:blipFill>
                  <pic:spPr bwMode="auto">
                    <a:xfrm>
                      <a:off x="0" y="0"/>
                      <a:ext cx="3262417" cy="1922839"/>
                    </a:xfrm>
                    <a:prstGeom prst="rect">
                      <a:avLst/>
                    </a:prstGeom>
                    <a:ln>
                      <a:noFill/>
                    </a:ln>
                    <a:extLst>
                      <a:ext uri="{53640926-AAD7-44D8-BBD7-CCE9431645EC}">
                        <a14:shadowObscured xmlns:a14="http://schemas.microsoft.com/office/drawing/2010/main"/>
                      </a:ext>
                    </a:extLst>
                  </pic:spPr>
                </pic:pic>
              </a:graphicData>
            </a:graphic>
          </wp:inline>
        </w:drawing>
      </w:r>
    </w:p>
    <w:p w14:paraId="61844103" w14:textId="7A1AA4E3" w:rsidR="001617A3" w:rsidRPr="00A97E0D" w:rsidRDefault="00D67D49" w:rsidP="00A97E0D">
      <w:pPr>
        <w:pStyle w:val="Caption"/>
        <w:jc w:val="center"/>
        <w:rPr>
          <w:rStyle w:val="Heading3Char"/>
          <w:rFonts w:asciiTheme="minorHAnsi" w:eastAsiaTheme="minorEastAsia" w:hAnsiTheme="minorHAnsi" w:cstheme="minorBidi"/>
          <w:color w:val="44546A" w:themeColor="text2"/>
          <w:sz w:val="18"/>
          <w:szCs w:val="18"/>
        </w:rPr>
      </w:pPr>
      <w:r>
        <w:t xml:space="preserve">Figure </w:t>
      </w:r>
      <w:r>
        <w:fldChar w:fldCharType="begin"/>
      </w:r>
      <w:r>
        <w:instrText xml:space="preserve"> SEQ Figure \* ARABIC </w:instrText>
      </w:r>
      <w:r>
        <w:fldChar w:fldCharType="separate"/>
      </w:r>
      <w:r>
        <w:fldChar w:fldCharType="end"/>
      </w:r>
      <w:r>
        <w:t>: Beam C2-</w:t>
      </w:r>
      <w:r w:rsidR="00F50586">
        <w:t xml:space="preserve">D2 </w:t>
      </w:r>
      <w:r w:rsidRPr="00425D86">
        <w:t>Reinforcement Detail</w:t>
      </w:r>
    </w:p>
    <w:p w14:paraId="3DA956A7" w14:textId="37C5F884" w:rsidR="00D40B13" w:rsidRDefault="00D40B13" w:rsidP="00AD47DC">
      <w:pPr>
        <w:rPr>
          <w:rStyle w:val="Heading3Char"/>
          <w:rFonts w:ascii="Times New Roman" w:hAnsi="Times New Roman" w:cs="Times New Roman"/>
        </w:rPr>
      </w:pPr>
    </w:p>
    <w:p w14:paraId="2D8FCA2E" w14:textId="77777777" w:rsidR="00D40B13" w:rsidRDefault="00D40B13" w:rsidP="00AD47DC">
      <w:pPr>
        <w:rPr>
          <w:rStyle w:val="Heading3Char"/>
          <w:rFonts w:ascii="Times New Roman" w:hAnsi="Times New Roman" w:cs="Times New Roman"/>
        </w:rPr>
      </w:pPr>
    </w:p>
    <w:p w14:paraId="7FA6FFA3" w14:textId="77777777" w:rsidR="00D40B13" w:rsidRDefault="00D40B13" w:rsidP="00AD47DC">
      <w:pPr>
        <w:rPr>
          <w:rStyle w:val="Heading3Char"/>
          <w:rFonts w:ascii="Times New Roman" w:hAnsi="Times New Roman" w:cs="Times New Roman"/>
        </w:rPr>
      </w:pPr>
    </w:p>
    <w:p w14:paraId="05A87075" w14:textId="004C06A1" w:rsidR="00DE0F90" w:rsidRDefault="000A71D1" w:rsidP="00AD47DC">
      <w:pPr>
        <w:rPr>
          <w:noProof/>
        </w:rPr>
      </w:pPr>
      <w:bookmarkStart w:id="40" w:name="_Toc181171136"/>
      <w:r w:rsidRPr="000A71D1">
        <w:rPr>
          <w:rStyle w:val="Heading3Char"/>
          <w:rFonts w:ascii="Times New Roman" w:hAnsi="Times New Roman" w:cs="Times New Roman"/>
        </w:rPr>
        <w:t>Beam C3-D3</w:t>
      </w:r>
      <w:bookmarkEnd w:id="40"/>
      <w:r w:rsidR="000077EE" w:rsidRPr="000077EE">
        <w:rPr>
          <w:noProof/>
        </w:rPr>
        <w:t xml:space="preserve"> </w:t>
      </w:r>
    </w:p>
    <w:p w14:paraId="3C39C1FA" w14:textId="6668973D" w:rsidR="00D7683E" w:rsidRDefault="00E43FA8" w:rsidP="006F4D49">
      <w:pPr>
        <w:jc w:val="both"/>
        <w:rPr>
          <w:rFonts w:ascii="Times New Roman" w:hAnsi="Times New Roman" w:cs="Times New Roman"/>
          <w:color w:val="000000"/>
          <w:sz w:val="24"/>
          <w:szCs w:val="24"/>
        </w:rPr>
      </w:pPr>
      <w:r w:rsidRPr="00C91157">
        <w:rPr>
          <w:rFonts w:ascii="Times New Roman" w:hAnsi="Times New Roman" w:cs="Times New Roman"/>
          <w:color w:val="000000"/>
          <w:sz w:val="24"/>
          <w:szCs w:val="24"/>
        </w:rPr>
        <w:t>Beam C</w:t>
      </w:r>
      <w:r>
        <w:rPr>
          <w:rFonts w:ascii="Times New Roman" w:hAnsi="Times New Roman" w:cs="Times New Roman"/>
          <w:color w:val="000000"/>
          <w:sz w:val="24"/>
          <w:szCs w:val="24"/>
        </w:rPr>
        <w:t xml:space="preserve">3-D3 carries </w:t>
      </w:r>
      <w:r w:rsidR="008A6A21">
        <w:rPr>
          <w:rFonts w:ascii="Times New Roman" w:hAnsi="Times New Roman" w:cs="Times New Roman"/>
          <w:color w:val="000000"/>
          <w:sz w:val="24"/>
          <w:szCs w:val="24"/>
        </w:rPr>
        <w:t>the load from a tributary area of a rectangle from a one</w:t>
      </w:r>
      <w:r w:rsidR="00B11AA6">
        <w:rPr>
          <w:rFonts w:ascii="Times New Roman" w:hAnsi="Times New Roman" w:cs="Times New Roman"/>
          <w:color w:val="000000"/>
          <w:sz w:val="24"/>
          <w:szCs w:val="24"/>
        </w:rPr>
        <w:t>-</w:t>
      </w:r>
      <w:r w:rsidR="008A6A21">
        <w:rPr>
          <w:rFonts w:ascii="Times New Roman" w:hAnsi="Times New Roman" w:cs="Times New Roman"/>
          <w:color w:val="000000"/>
          <w:sz w:val="24"/>
          <w:szCs w:val="24"/>
        </w:rPr>
        <w:t xml:space="preserve">way slab. </w:t>
      </w:r>
      <w:r w:rsidR="00C5180A">
        <w:rPr>
          <w:rFonts w:ascii="Times New Roman" w:hAnsi="Times New Roman" w:cs="Times New Roman"/>
          <w:color w:val="000000"/>
          <w:sz w:val="24"/>
          <w:szCs w:val="24"/>
        </w:rPr>
        <w:t xml:space="preserve">Likewise, </w:t>
      </w:r>
      <w:r w:rsidR="008105DC">
        <w:rPr>
          <w:rFonts w:ascii="Times New Roman" w:hAnsi="Times New Roman" w:cs="Times New Roman"/>
          <w:color w:val="000000"/>
          <w:sz w:val="24"/>
          <w:szCs w:val="24"/>
        </w:rPr>
        <w:t xml:space="preserve">only half of the beam would withstand the UDL since the </w:t>
      </w:r>
      <w:r w:rsidR="00C047CE">
        <w:rPr>
          <w:rFonts w:ascii="Times New Roman" w:hAnsi="Times New Roman" w:cs="Times New Roman"/>
          <w:color w:val="000000"/>
          <w:sz w:val="24"/>
          <w:szCs w:val="24"/>
        </w:rPr>
        <w:t xml:space="preserve">left side of the </w:t>
      </w:r>
      <w:r w:rsidR="003F3C9A">
        <w:rPr>
          <w:rFonts w:ascii="Times New Roman" w:hAnsi="Times New Roman" w:cs="Times New Roman"/>
          <w:color w:val="000000"/>
          <w:sz w:val="24"/>
          <w:szCs w:val="24"/>
        </w:rPr>
        <w:t xml:space="preserve">beam is loaded over </w:t>
      </w:r>
      <w:r w:rsidR="005B707C">
        <w:rPr>
          <w:rFonts w:ascii="Times New Roman" w:hAnsi="Times New Roman" w:cs="Times New Roman"/>
          <w:color w:val="000000"/>
          <w:sz w:val="24"/>
          <w:szCs w:val="24"/>
        </w:rPr>
        <w:t xml:space="preserve">the vertical </w:t>
      </w:r>
      <w:r w:rsidR="00046945">
        <w:rPr>
          <w:rFonts w:ascii="Times New Roman" w:hAnsi="Times New Roman" w:cs="Times New Roman"/>
          <w:color w:val="000000"/>
          <w:sz w:val="24"/>
          <w:szCs w:val="24"/>
        </w:rPr>
        <w:t>B</w:t>
      </w:r>
      <w:r w:rsidR="005B707C">
        <w:rPr>
          <w:rFonts w:ascii="Times New Roman" w:hAnsi="Times New Roman" w:cs="Times New Roman"/>
          <w:color w:val="000000"/>
          <w:sz w:val="24"/>
          <w:szCs w:val="24"/>
        </w:rPr>
        <w:t>eam</w:t>
      </w:r>
    </w:p>
    <w:p w14:paraId="55422C25" w14:textId="77777777" w:rsidR="00477CF3" w:rsidRDefault="00477CF3" w:rsidP="00AD47DC">
      <w:pPr>
        <w:rPr>
          <w:rFonts w:ascii="Times New Roman" w:hAnsi="Times New Roman" w:cs="Times New Roman"/>
          <w:noProof/>
          <w:color w:val="000000"/>
          <w:sz w:val="24"/>
          <w:szCs w:val="24"/>
        </w:rPr>
      </w:pPr>
    </w:p>
    <w:p w14:paraId="4EE0CE8A" w14:textId="77777777" w:rsidR="00477CF3" w:rsidRDefault="00477CF3" w:rsidP="00AD47DC">
      <w:pPr>
        <w:rPr>
          <w:rFonts w:ascii="Times New Roman" w:hAnsi="Times New Roman" w:cs="Times New Roman"/>
          <w:noProof/>
          <w:color w:val="000000"/>
          <w:sz w:val="24"/>
          <w:szCs w:val="24"/>
        </w:rPr>
      </w:pPr>
    </w:p>
    <w:p w14:paraId="0835D451" w14:textId="77777777" w:rsidR="00477CF3" w:rsidRDefault="00477CF3" w:rsidP="00AD47DC">
      <w:pPr>
        <w:rPr>
          <w:rFonts w:ascii="Times New Roman" w:hAnsi="Times New Roman" w:cs="Times New Roman"/>
          <w:noProof/>
          <w:color w:val="000000"/>
          <w:sz w:val="24"/>
          <w:szCs w:val="24"/>
        </w:rPr>
      </w:pPr>
    </w:p>
    <w:p w14:paraId="123F74B2" w14:textId="77777777" w:rsidR="00477CF3" w:rsidRDefault="00477CF3" w:rsidP="00AD47DC">
      <w:pPr>
        <w:rPr>
          <w:rFonts w:ascii="Times New Roman" w:hAnsi="Times New Roman" w:cs="Times New Roman"/>
          <w:noProof/>
          <w:color w:val="000000"/>
          <w:sz w:val="24"/>
          <w:szCs w:val="24"/>
        </w:rPr>
      </w:pPr>
    </w:p>
    <w:p w14:paraId="0BED6A09" w14:textId="77777777" w:rsidR="00477CF3" w:rsidRDefault="00477CF3" w:rsidP="00AD47DC">
      <w:pPr>
        <w:rPr>
          <w:rFonts w:ascii="Times New Roman" w:hAnsi="Times New Roman" w:cs="Times New Roman"/>
          <w:noProof/>
          <w:color w:val="000000"/>
          <w:sz w:val="24"/>
          <w:szCs w:val="24"/>
        </w:rPr>
      </w:pPr>
    </w:p>
    <w:p w14:paraId="3E9F339B" w14:textId="77777777" w:rsidR="00477CF3" w:rsidRDefault="00477CF3" w:rsidP="00AD47DC">
      <w:pPr>
        <w:rPr>
          <w:rFonts w:ascii="Times New Roman" w:hAnsi="Times New Roman" w:cs="Times New Roman"/>
          <w:noProof/>
          <w:color w:val="000000"/>
          <w:sz w:val="24"/>
          <w:szCs w:val="24"/>
        </w:rPr>
      </w:pPr>
    </w:p>
    <w:p w14:paraId="0F64D9AA" w14:textId="77777777" w:rsidR="00477CF3" w:rsidRDefault="00477CF3" w:rsidP="00AD47DC">
      <w:pPr>
        <w:rPr>
          <w:rFonts w:ascii="Times New Roman" w:hAnsi="Times New Roman" w:cs="Times New Roman"/>
          <w:noProof/>
          <w:color w:val="000000"/>
          <w:sz w:val="24"/>
          <w:szCs w:val="24"/>
        </w:rPr>
      </w:pPr>
    </w:p>
    <w:p w14:paraId="171EE5C7" w14:textId="77777777" w:rsidR="00477CF3" w:rsidRDefault="00477CF3" w:rsidP="00AD47DC">
      <w:pPr>
        <w:rPr>
          <w:rFonts w:ascii="Times New Roman" w:hAnsi="Times New Roman" w:cs="Times New Roman"/>
          <w:noProof/>
          <w:color w:val="000000"/>
          <w:sz w:val="24"/>
          <w:szCs w:val="24"/>
        </w:rPr>
      </w:pPr>
    </w:p>
    <w:p w14:paraId="1CA19EBD" w14:textId="77777777" w:rsidR="00477CF3" w:rsidRDefault="00477CF3" w:rsidP="00AD47DC">
      <w:pPr>
        <w:rPr>
          <w:rFonts w:ascii="Times New Roman" w:hAnsi="Times New Roman" w:cs="Times New Roman"/>
          <w:noProof/>
          <w:color w:val="000000"/>
          <w:sz w:val="24"/>
          <w:szCs w:val="24"/>
        </w:rPr>
      </w:pPr>
    </w:p>
    <w:p w14:paraId="401D38BB" w14:textId="77777777" w:rsidR="00477CF3" w:rsidRDefault="00477CF3" w:rsidP="00AD47DC">
      <w:pPr>
        <w:rPr>
          <w:rFonts w:ascii="Times New Roman" w:hAnsi="Times New Roman" w:cs="Times New Roman"/>
          <w:noProof/>
          <w:color w:val="000000"/>
          <w:sz w:val="24"/>
          <w:szCs w:val="24"/>
        </w:rPr>
      </w:pPr>
    </w:p>
    <w:p w14:paraId="39724F1B" w14:textId="77777777" w:rsidR="00477CF3" w:rsidRDefault="00477CF3" w:rsidP="00AD47DC">
      <w:pPr>
        <w:rPr>
          <w:rFonts w:ascii="Times New Roman" w:hAnsi="Times New Roman" w:cs="Times New Roman"/>
          <w:noProof/>
          <w:color w:val="000000"/>
          <w:sz w:val="24"/>
          <w:szCs w:val="24"/>
        </w:rPr>
      </w:pPr>
    </w:p>
    <w:p w14:paraId="60827F2F" w14:textId="77777777" w:rsidR="00477CF3" w:rsidRDefault="00477CF3" w:rsidP="00AD47DC">
      <w:pPr>
        <w:rPr>
          <w:rFonts w:ascii="Times New Roman" w:hAnsi="Times New Roman" w:cs="Times New Roman"/>
          <w:noProof/>
          <w:color w:val="000000"/>
          <w:sz w:val="24"/>
          <w:szCs w:val="24"/>
        </w:rPr>
      </w:pPr>
    </w:p>
    <w:p w14:paraId="47F58597" w14:textId="77777777" w:rsidR="00477CF3" w:rsidRDefault="00477CF3" w:rsidP="00AD47DC">
      <w:pPr>
        <w:rPr>
          <w:rFonts w:ascii="Times New Roman" w:hAnsi="Times New Roman" w:cs="Times New Roman"/>
          <w:noProof/>
          <w:color w:val="000000"/>
          <w:sz w:val="24"/>
          <w:szCs w:val="24"/>
        </w:rPr>
      </w:pPr>
    </w:p>
    <w:p w14:paraId="37515207" w14:textId="77777777" w:rsidR="00477CF3" w:rsidRDefault="00477CF3" w:rsidP="00AD47DC">
      <w:pPr>
        <w:rPr>
          <w:rFonts w:ascii="Times New Roman" w:hAnsi="Times New Roman" w:cs="Times New Roman"/>
          <w:noProof/>
          <w:color w:val="000000"/>
          <w:sz w:val="24"/>
          <w:szCs w:val="24"/>
        </w:rPr>
      </w:pPr>
    </w:p>
    <w:p w14:paraId="26B225A3" w14:textId="77777777" w:rsidR="00477CF3" w:rsidRDefault="00477CF3" w:rsidP="00AD47DC">
      <w:pPr>
        <w:rPr>
          <w:rFonts w:ascii="Times New Roman" w:hAnsi="Times New Roman" w:cs="Times New Roman"/>
          <w:noProof/>
          <w:color w:val="000000"/>
          <w:sz w:val="24"/>
          <w:szCs w:val="24"/>
        </w:rPr>
      </w:pPr>
    </w:p>
    <w:p w14:paraId="7E6B6FC2" w14:textId="77777777" w:rsidR="00477CF3" w:rsidRDefault="00477CF3" w:rsidP="00AD47DC">
      <w:pPr>
        <w:rPr>
          <w:rFonts w:ascii="Times New Roman" w:hAnsi="Times New Roman" w:cs="Times New Roman"/>
          <w:noProof/>
          <w:color w:val="000000"/>
          <w:sz w:val="24"/>
          <w:szCs w:val="24"/>
        </w:rPr>
      </w:pPr>
    </w:p>
    <w:tbl>
      <w:tblPr>
        <w:tblStyle w:val="TableGrid"/>
        <w:tblW w:w="0" w:type="auto"/>
        <w:tblLook w:val="04A0" w:firstRow="1" w:lastRow="0" w:firstColumn="1" w:lastColumn="0" w:noHBand="0" w:noVBand="1"/>
      </w:tblPr>
      <w:tblGrid>
        <w:gridCol w:w="1288"/>
        <w:gridCol w:w="2576"/>
        <w:gridCol w:w="2576"/>
        <w:gridCol w:w="2576"/>
      </w:tblGrid>
      <w:tr w:rsidR="00A76F36" w14:paraId="384227E4" w14:textId="77777777">
        <w:tc>
          <w:tcPr>
            <w:tcW w:w="1288" w:type="dxa"/>
            <w:vMerge w:val="restart"/>
            <w:shd w:val="clear" w:color="auto" w:fill="AEAAAA" w:themeFill="background2" w:themeFillShade="BF"/>
          </w:tcPr>
          <w:p w14:paraId="0D774D15"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62CE2EC7" w14:textId="34D4D328"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1AE56F9F" w14:textId="410A3D8B" w:rsidR="00A76F36" w:rsidRDefault="00A76F36">
            <w:pPr>
              <w:rPr>
                <w:rFonts w:ascii="Times New Roman" w:hAnsi="Times New Roman" w:cs="Times New Roman"/>
              </w:rPr>
            </w:pPr>
            <w:r>
              <w:rPr>
                <w:rFonts w:ascii="Times New Roman" w:hAnsi="Times New Roman" w:cs="Times New Roman"/>
              </w:rPr>
              <w:t xml:space="preserve">Project </w:t>
            </w:r>
          </w:p>
        </w:tc>
        <w:tc>
          <w:tcPr>
            <w:tcW w:w="2576" w:type="dxa"/>
          </w:tcPr>
          <w:p w14:paraId="6EF7ECBE" w14:textId="18487AE9" w:rsidR="00A76F36" w:rsidRDefault="00A76F36">
            <w:pPr>
              <w:rPr>
                <w:rFonts w:ascii="Times New Roman" w:hAnsi="Times New Roman" w:cs="Times New Roman"/>
              </w:rPr>
            </w:pPr>
            <w:r>
              <w:rPr>
                <w:rFonts w:ascii="Times New Roman" w:hAnsi="Times New Roman" w:cs="Times New Roman"/>
              </w:rPr>
              <w:t>Job ref:</w:t>
            </w:r>
          </w:p>
        </w:tc>
      </w:tr>
      <w:tr w:rsidR="00A76F36" w14:paraId="4D82A992" w14:textId="77777777">
        <w:tc>
          <w:tcPr>
            <w:tcW w:w="1288" w:type="dxa"/>
            <w:vMerge/>
            <w:shd w:val="clear" w:color="auto" w:fill="AEAAAA" w:themeFill="background2" w:themeFillShade="BF"/>
          </w:tcPr>
          <w:p w14:paraId="5D011AD6" w14:textId="77777777" w:rsidR="00A76F36" w:rsidRDefault="00A76F36">
            <w:pPr>
              <w:rPr>
                <w:rFonts w:ascii="Times New Roman" w:hAnsi="Times New Roman" w:cs="Times New Roman"/>
              </w:rPr>
            </w:pPr>
          </w:p>
        </w:tc>
        <w:tc>
          <w:tcPr>
            <w:tcW w:w="5152" w:type="dxa"/>
            <w:gridSpan w:val="2"/>
          </w:tcPr>
          <w:p w14:paraId="0E6F68C0" w14:textId="267AFF0C"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576" w:type="dxa"/>
            <w:vMerge w:val="restart"/>
          </w:tcPr>
          <w:p w14:paraId="63123B88" w14:textId="5EA14093" w:rsidR="00A76F36" w:rsidRDefault="00A76F36">
            <w:pPr>
              <w:rPr>
                <w:rFonts w:ascii="Times New Roman" w:hAnsi="Times New Roman" w:cs="Times New Roman"/>
              </w:rPr>
            </w:pPr>
            <w:r>
              <w:rPr>
                <w:rFonts w:ascii="Times New Roman" w:hAnsi="Times New Roman" w:cs="Times New Roman"/>
              </w:rPr>
              <w:t xml:space="preserve">Sheet No/ </w:t>
            </w:r>
            <w:r w:rsidR="007E39FF">
              <w:rPr>
                <w:rFonts w:ascii="Times New Roman" w:hAnsi="Times New Roman" w:cs="Times New Roman"/>
              </w:rPr>
              <w:t>1</w:t>
            </w:r>
          </w:p>
        </w:tc>
      </w:tr>
      <w:tr w:rsidR="00A76F36" w14:paraId="3E937B2C" w14:textId="77777777">
        <w:tc>
          <w:tcPr>
            <w:tcW w:w="1288" w:type="dxa"/>
            <w:vMerge/>
            <w:shd w:val="clear" w:color="auto" w:fill="AEAAAA" w:themeFill="background2" w:themeFillShade="BF"/>
          </w:tcPr>
          <w:p w14:paraId="28B025B9" w14:textId="77777777" w:rsidR="00A76F36" w:rsidRDefault="00A76F36">
            <w:pPr>
              <w:rPr>
                <w:rFonts w:ascii="Times New Roman" w:hAnsi="Times New Roman" w:cs="Times New Roman"/>
              </w:rPr>
            </w:pPr>
          </w:p>
        </w:tc>
        <w:tc>
          <w:tcPr>
            <w:tcW w:w="5152" w:type="dxa"/>
            <w:gridSpan w:val="2"/>
          </w:tcPr>
          <w:p w14:paraId="6B372283" w14:textId="77777777" w:rsidR="00A76F36" w:rsidRDefault="00A76F36">
            <w:pPr>
              <w:rPr>
                <w:rFonts w:ascii="Times New Roman" w:hAnsi="Times New Roman" w:cs="Times New Roman"/>
              </w:rPr>
            </w:pPr>
            <w:r>
              <w:rPr>
                <w:rFonts w:ascii="Times New Roman" w:hAnsi="Times New Roman" w:cs="Times New Roman"/>
              </w:rPr>
              <w:t>Section:</w:t>
            </w:r>
          </w:p>
          <w:p w14:paraId="16F9F502" w14:textId="58BE61F0" w:rsidR="00A76F36" w:rsidRDefault="007E39FF">
            <w:pPr>
              <w:jc w:val="center"/>
              <w:rPr>
                <w:rFonts w:ascii="Times New Roman" w:hAnsi="Times New Roman" w:cs="Times New Roman"/>
              </w:rPr>
            </w:pPr>
            <w:r>
              <w:rPr>
                <w:rFonts w:ascii="Times New Roman" w:hAnsi="Times New Roman" w:cs="Times New Roman"/>
              </w:rPr>
              <w:t>Beam C3-D3</w:t>
            </w:r>
          </w:p>
        </w:tc>
        <w:tc>
          <w:tcPr>
            <w:tcW w:w="2576" w:type="dxa"/>
            <w:vMerge/>
          </w:tcPr>
          <w:p w14:paraId="0E3912D0" w14:textId="77777777" w:rsidR="00A76F36" w:rsidRDefault="00A76F36">
            <w:pPr>
              <w:rPr>
                <w:rFonts w:ascii="Times New Roman" w:hAnsi="Times New Roman" w:cs="Times New Roman"/>
              </w:rPr>
            </w:pPr>
          </w:p>
        </w:tc>
      </w:tr>
      <w:tr w:rsidR="00A76F36" w14:paraId="71600F99" w14:textId="77777777">
        <w:trPr>
          <w:trHeight w:val="516"/>
        </w:trPr>
        <w:tc>
          <w:tcPr>
            <w:tcW w:w="1288" w:type="dxa"/>
            <w:vMerge/>
            <w:shd w:val="clear" w:color="auto" w:fill="AEAAAA" w:themeFill="background2" w:themeFillShade="BF"/>
          </w:tcPr>
          <w:p w14:paraId="3AE91702" w14:textId="77777777" w:rsidR="00A76F36" w:rsidRDefault="00A76F36">
            <w:pPr>
              <w:rPr>
                <w:rFonts w:ascii="Times New Roman" w:hAnsi="Times New Roman" w:cs="Times New Roman"/>
              </w:rPr>
            </w:pPr>
          </w:p>
        </w:tc>
        <w:tc>
          <w:tcPr>
            <w:tcW w:w="2576" w:type="dxa"/>
          </w:tcPr>
          <w:p w14:paraId="06678522" w14:textId="77777777" w:rsidR="00A76F36" w:rsidRDefault="00A76F36">
            <w:pPr>
              <w:rPr>
                <w:rFonts w:ascii="Times New Roman" w:hAnsi="Times New Roman" w:cs="Times New Roman"/>
              </w:rPr>
            </w:pPr>
            <w:r>
              <w:rPr>
                <w:rFonts w:ascii="Times New Roman" w:hAnsi="Times New Roman" w:cs="Times New Roman"/>
              </w:rPr>
              <w:t>Calc By.</w:t>
            </w:r>
          </w:p>
          <w:p w14:paraId="627FE9DD" w14:textId="4C6B1B7A"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603BAD28" w14:textId="4F6F414B" w:rsidR="00A76F36" w:rsidRDefault="00A76F36">
            <w:pPr>
              <w:rPr>
                <w:rFonts w:ascii="Times New Roman" w:hAnsi="Times New Roman" w:cs="Times New Roman"/>
              </w:rPr>
            </w:pPr>
            <w:r>
              <w:rPr>
                <w:rFonts w:ascii="Times New Roman" w:hAnsi="Times New Roman" w:cs="Times New Roman"/>
              </w:rPr>
              <w:t xml:space="preserve">Checked by: </w:t>
            </w:r>
          </w:p>
        </w:tc>
        <w:tc>
          <w:tcPr>
            <w:tcW w:w="2576" w:type="dxa"/>
          </w:tcPr>
          <w:p w14:paraId="6C6ECA9E" w14:textId="529A97C5" w:rsidR="00A76F36" w:rsidRDefault="007E39FF">
            <w:pPr>
              <w:rPr>
                <w:rFonts w:ascii="Times New Roman" w:hAnsi="Times New Roman" w:cs="Times New Roman"/>
              </w:rPr>
            </w:pPr>
            <w:r>
              <w:rPr>
                <w:rFonts w:ascii="Times New Roman" w:hAnsi="Times New Roman" w:cs="Times New Roman"/>
              </w:rPr>
              <w:t>Date: 29/10/2024</w:t>
            </w:r>
          </w:p>
        </w:tc>
      </w:tr>
    </w:tbl>
    <w:p w14:paraId="073096EF" w14:textId="39EDF0C2" w:rsidR="00D7683E" w:rsidRPr="008D5C8C" w:rsidRDefault="00D7683E" w:rsidP="00AD47DC">
      <w:r>
        <w:rPr>
          <w:noProof/>
        </w:rPr>
        <mc:AlternateContent>
          <mc:Choice Requires="wps">
            <w:drawing>
              <wp:anchor distT="0" distB="0" distL="114300" distR="114300" simplePos="0" relativeHeight="251661824" behindDoc="0" locked="0" layoutInCell="1" allowOverlap="1" wp14:anchorId="643AC340" wp14:editId="3F1CAD0D">
                <wp:simplePos x="0" y="0"/>
                <wp:positionH relativeFrom="margin">
                  <wp:align>right</wp:align>
                </wp:positionH>
                <wp:positionV relativeFrom="paragraph">
                  <wp:posOffset>-11430</wp:posOffset>
                </wp:positionV>
                <wp:extent cx="5705475" cy="7124700"/>
                <wp:effectExtent l="0" t="0" r="28575" b="19050"/>
                <wp:wrapNone/>
                <wp:docPr id="1170522338" name="Text Box 17"/>
                <wp:cNvGraphicFramePr/>
                <a:graphic xmlns:a="http://schemas.openxmlformats.org/drawingml/2006/main">
                  <a:graphicData uri="http://schemas.microsoft.com/office/word/2010/wordprocessingShape">
                    <wps:wsp>
                      <wps:cNvSpPr txBox="1"/>
                      <wps:spPr>
                        <a:xfrm>
                          <a:off x="0" y="0"/>
                          <a:ext cx="5705475" cy="7124700"/>
                        </a:xfrm>
                        <a:prstGeom prst="rect">
                          <a:avLst/>
                        </a:prstGeom>
                        <a:noFill/>
                        <a:ln w="6350">
                          <a:solidFill>
                            <a:prstClr val="black"/>
                          </a:solidFill>
                        </a:ln>
                      </wps:spPr>
                      <wps:txbx>
                        <w:txbxContent>
                          <w:p w14:paraId="4E355511"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AC340" id="Text Box 17" o:spid="_x0000_s1043" type="#_x0000_t202" style="position:absolute;margin-left:398.05pt;margin-top:-.9pt;width:449.25pt;height:561pt;z-index:25166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" filled="f" strokeweight=".5pt">
                <v:textbox>
                  <w:txbxContent>
                    <w:p w14:paraId="4E355511" w14:textId="77777777" w:rsidR="00D7683E" w:rsidRDefault="00D7683E"/>
                  </w:txbxContent>
                </v:textbox>
                <w10:wrap anchorx="margin"/>
              </v:shape>
            </w:pict>
          </mc:Fallback>
        </mc:AlternateContent>
      </w:r>
      <w:r w:rsidR="00046945" w:rsidRPr="00ED7647">
        <w:rPr>
          <w:noProof/>
        </w:rPr>
        <w:drawing>
          <wp:inline distT="0" distB="0" distL="0" distR="0" wp14:anchorId="7D2E4EA8" wp14:editId="30AF1536">
            <wp:extent cx="4957894" cy="6880583"/>
            <wp:effectExtent l="0" t="0" r="0" b="3175"/>
            <wp:docPr id="1022633439" name="Picture 80680483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609" name="Picture 806804835" descr="A paper with writing on it&#10;&#10;Description automatically generated"/>
                    <pic:cNvPicPr/>
                  </pic:nvPicPr>
                  <pic:blipFill>
                    <a:blip r:embed="rId43"/>
                    <a:stretch>
                      <a:fillRect/>
                    </a:stretch>
                  </pic:blipFill>
                  <pic:spPr>
                    <a:xfrm>
                      <a:off x="0" y="0"/>
                      <a:ext cx="4964076" cy="6889162"/>
                    </a:xfrm>
                    <a:prstGeom prst="rect">
                      <a:avLst/>
                    </a:prstGeom>
                  </pic:spPr>
                </pic:pic>
              </a:graphicData>
            </a:graphic>
          </wp:inline>
        </w:drawing>
      </w:r>
    </w:p>
    <w:p w14:paraId="18143C83" w14:textId="77777777" w:rsidR="00477CF3" w:rsidRDefault="00477CF3" w:rsidP="00AD47DC">
      <w:pPr>
        <w:rPr>
          <w:noProof/>
        </w:rPr>
      </w:pPr>
    </w:p>
    <w:p w14:paraId="09DB3AB0" w14:textId="77777777" w:rsidR="00DF2D82" w:rsidRDefault="00DF2D82">
      <w:r>
        <w:br w:type="page"/>
      </w:r>
    </w:p>
    <w:tbl>
      <w:tblPr>
        <w:tblStyle w:val="TableGrid"/>
        <w:tblW w:w="0" w:type="auto"/>
        <w:tblLook w:val="04A0" w:firstRow="1" w:lastRow="0" w:firstColumn="1" w:lastColumn="0" w:noHBand="0" w:noVBand="1"/>
      </w:tblPr>
      <w:tblGrid>
        <w:gridCol w:w="1288"/>
        <w:gridCol w:w="2576"/>
        <w:gridCol w:w="2576"/>
        <w:gridCol w:w="2576"/>
      </w:tblGrid>
      <w:tr w:rsidR="00A76F36" w14:paraId="061CFE1A" w14:textId="77777777">
        <w:tc>
          <w:tcPr>
            <w:tcW w:w="1288" w:type="dxa"/>
            <w:vMerge w:val="restart"/>
            <w:shd w:val="clear" w:color="auto" w:fill="AEAAAA" w:themeFill="background2" w:themeFillShade="BF"/>
          </w:tcPr>
          <w:p w14:paraId="631D02CF"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77DABB84" w14:textId="6B01A1A7"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1D58A626" w14:textId="7229A939" w:rsidR="00A76F36" w:rsidRDefault="00A76F36">
            <w:pPr>
              <w:rPr>
                <w:rFonts w:ascii="Times New Roman" w:hAnsi="Times New Roman" w:cs="Times New Roman"/>
              </w:rPr>
            </w:pPr>
            <w:r>
              <w:rPr>
                <w:rFonts w:ascii="Times New Roman" w:hAnsi="Times New Roman" w:cs="Times New Roman"/>
              </w:rPr>
              <w:t xml:space="preserve">Project </w:t>
            </w:r>
          </w:p>
        </w:tc>
        <w:tc>
          <w:tcPr>
            <w:tcW w:w="2576" w:type="dxa"/>
          </w:tcPr>
          <w:p w14:paraId="6CEAC88F" w14:textId="1FFC6F30" w:rsidR="00A76F36" w:rsidRDefault="00A76F36">
            <w:pPr>
              <w:rPr>
                <w:rFonts w:ascii="Times New Roman" w:hAnsi="Times New Roman" w:cs="Times New Roman"/>
              </w:rPr>
            </w:pPr>
            <w:r>
              <w:rPr>
                <w:rFonts w:ascii="Times New Roman" w:hAnsi="Times New Roman" w:cs="Times New Roman"/>
              </w:rPr>
              <w:t>Job ref:</w:t>
            </w:r>
          </w:p>
        </w:tc>
      </w:tr>
      <w:tr w:rsidR="00A76F36" w14:paraId="02AF0818" w14:textId="77777777">
        <w:tc>
          <w:tcPr>
            <w:tcW w:w="1288" w:type="dxa"/>
            <w:vMerge/>
            <w:shd w:val="clear" w:color="auto" w:fill="AEAAAA" w:themeFill="background2" w:themeFillShade="BF"/>
          </w:tcPr>
          <w:p w14:paraId="214CF15B" w14:textId="77777777" w:rsidR="00A76F36" w:rsidRDefault="00A76F36">
            <w:pPr>
              <w:rPr>
                <w:rFonts w:ascii="Times New Roman" w:hAnsi="Times New Roman" w:cs="Times New Roman"/>
              </w:rPr>
            </w:pPr>
          </w:p>
        </w:tc>
        <w:tc>
          <w:tcPr>
            <w:tcW w:w="5152" w:type="dxa"/>
            <w:gridSpan w:val="2"/>
          </w:tcPr>
          <w:p w14:paraId="1FD3F598" w14:textId="3678435B"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576" w:type="dxa"/>
            <w:vMerge w:val="restart"/>
          </w:tcPr>
          <w:p w14:paraId="21819147" w14:textId="48C04FE5" w:rsidR="00A76F36" w:rsidRDefault="00A76F36">
            <w:pPr>
              <w:rPr>
                <w:rFonts w:ascii="Times New Roman" w:hAnsi="Times New Roman" w:cs="Times New Roman"/>
              </w:rPr>
            </w:pPr>
            <w:r>
              <w:rPr>
                <w:rFonts w:ascii="Times New Roman" w:hAnsi="Times New Roman" w:cs="Times New Roman"/>
              </w:rPr>
              <w:t xml:space="preserve">Sheet No/ </w:t>
            </w:r>
            <w:r w:rsidR="007E39FF">
              <w:rPr>
                <w:rFonts w:ascii="Times New Roman" w:hAnsi="Times New Roman" w:cs="Times New Roman"/>
              </w:rPr>
              <w:t>2</w:t>
            </w:r>
          </w:p>
        </w:tc>
      </w:tr>
      <w:tr w:rsidR="00A76F36" w14:paraId="773BE58B" w14:textId="77777777">
        <w:tc>
          <w:tcPr>
            <w:tcW w:w="1288" w:type="dxa"/>
            <w:vMerge/>
            <w:shd w:val="clear" w:color="auto" w:fill="AEAAAA" w:themeFill="background2" w:themeFillShade="BF"/>
          </w:tcPr>
          <w:p w14:paraId="0FD63625" w14:textId="77777777" w:rsidR="00A76F36" w:rsidRDefault="00A76F36">
            <w:pPr>
              <w:rPr>
                <w:rFonts w:ascii="Times New Roman" w:hAnsi="Times New Roman" w:cs="Times New Roman"/>
              </w:rPr>
            </w:pPr>
          </w:p>
        </w:tc>
        <w:tc>
          <w:tcPr>
            <w:tcW w:w="5152" w:type="dxa"/>
            <w:gridSpan w:val="2"/>
          </w:tcPr>
          <w:p w14:paraId="5C7E8627" w14:textId="77777777" w:rsidR="00A76F36" w:rsidRDefault="00A76F36">
            <w:pPr>
              <w:rPr>
                <w:rFonts w:ascii="Times New Roman" w:hAnsi="Times New Roman" w:cs="Times New Roman"/>
              </w:rPr>
            </w:pPr>
            <w:r>
              <w:rPr>
                <w:rFonts w:ascii="Times New Roman" w:hAnsi="Times New Roman" w:cs="Times New Roman"/>
              </w:rPr>
              <w:t>Section:</w:t>
            </w:r>
          </w:p>
          <w:p w14:paraId="08014A4C" w14:textId="1EE34810" w:rsidR="00A76F36" w:rsidRDefault="007E39FF">
            <w:pPr>
              <w:jc w:val="center"/>
              <w:rPr>
                <w:rFonts w:ascii="Times New Roman" w:hAnsi="Times New Roman" w:cs="Times New Roman"/>
              </w:rPr>
            </w:pPr>
            <w:r>
              <w:rPr>
                <w:rFonts w:ascii="Times New Roman" w:hAnsi="Times New Roman" w:cs="Times New Roman"/>
              </w:rPr>
              <w:t>Beam C3-D3</w:t>
            </w:r>
          </w:p>
        </w:tc>
        <w:tc>
          <w:tcPr>
            <w:tcW w:w="2576" w:type="dxa"/>
            <w:vMerge/>
          </w:tcPr>
          <w:p w14:paraId="348BEE26" w14:textId="77777777" w:rsidR="00A76F36" w:rsidRDefault="00A76F36">
            <w:pPr>
              <w:rPr>
                <w:rFonts w:ascii="Times New Roman" w:hAnsi="Times New Roman" w:cs="Times New Roman"/>
              </w:rPr>
            </w:pPr>
          </w:p>
        </w:tc>
      </w:tr>
      <w:tr w:rsidR="00A76F36" w14:paraId="23F99ECF" w14:textId="77777777">
        <w:trPr>
          <w:trHeight w:val="516"/>
        </w:trPr>
        <w:tc>
          <w:tcPr>
            <w:tcW w:w="1288" w:type="dxa"/>
            <w:vMerge/>
            <w:shd w:val="clear" w:color="auto" w:fill="AEAAAA" w:themeFill="background2" w:themeFillShade="BF"/>
          </w:tcPr>
          <w:p w14:paraId="4FE1F91C" w14:textId="77777777" w:rsidR="00A76F36" w:rsidRDefault="00A76F36">
            <w:pPr>
              <w:rPr>
                <w:rFonts w:ascii="Times New Roman" w:hAnsi="Times New Roman" w:cs="Times New Roman"/>
              </w:rPr>
            </w:pPr>
          </w:p>
        </w:tc>
        <w:tc>
          <w:tcPr>
            <w:tcW w:w="2576" w:type="dxa"/>
          </w:tcPr>
          <w:p w14:paraId="143D9DEC" w14:textId="77777777" w:rsidR="00A76F36" w:rsidRDefault="00A76F36">
            <w:pPr>
              <w:rPr>
                <w:rFonts w:ascii="Times New Roman" w:hAnsi="Times New Roman" w:cs="Times New Roman"/>
              </w:rPr>
            </w:pPr>
            <w:r>
              <w:rPr>
                <w:rFonts w:ascii="Times New Roman" w:hAnsi="Times New Roman" w:cs="Times New Roman"/>
              </w:rPr>
              <w:t>Calc By.</w:t>
            </w:r>
          </w:p>
          <w:p w14:paraId="4DDA8FA8" w14:textId="1AE03569"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54C5F7EC" w14:textId="5D452595" w:rsidR="00A76F36" w:rsidRDefault="00A76F36">
            <w:pPr>
              <w:rPr>
                <w:rFonts w:ascii="Times New Roman" w:hAnsi="Times New Roman" w:cs="Times New Roman"/>
              </w:rPr>
            </w:pPr>
            <w:r>
              <w:rPr>
                <w:rFonts w:ascii="Times New Roman" w:hAnsi="Times New Roman" w:cs="Times New Roman"/>
              </w:rPr>
              <w:t xml:space="preserve">Checked by: </w:t>
            </w:r>
          </w:p>
        </w:tc>
        <w:tc>
          <w:tcPr>
            <w:tcW w:w="2576" w:type="dxa"/>
          </w:tcPr>
          <w:p w14:paraId="49C4F50C" w14:textId="6815C039" w:rsidR="00A76F36" w:rsidRDefault="007E39FF">
            <w:pPr>
              <w:rPr>
                <w:rFonts w:ascii="Times New Roman" w:hAnsi="Times New Roman" w:cs="Times New Roman"/>
              </w:rPr>
            </w:pPr>
            <w:r>
              <w:rPr>
                <w:rFonts w:ascii="Times New Roman" w:hAnsi="Times New Roman" w:cs="Times New Roman"/>
              </w:rPr>
              <w:t>Date:29/10/2024</w:t>
            </w:r>
          </w:p>
        </w:tc>
      </w:tr>
    </w:tbl>
    <w:p w14:paraId="49F039CB" w14:textId="31B8DDEE" w:rsidR="00AD47DC" w:rsidRDefault="00D7683E" w:rsidP="00AD47DC">
      <w:pPr>
        <w:rPr>
          <w:noProof/>
        </w:rPr>
      </w:pPr>
      <w:r>
        <w:rPr>
          <w:noProof/>
        </w:rPr>
        <mc:AlternateContent>
          <mc:Choice Requires="wps">
            <w:drawing>
              <wp:anchor distT="0" distB="0" distL="114300" distR="114300" simplePos="0" relativeHeight="251664896" behindDoc="0" locked="0" layoutInCell="1" allowOverlap="1" wp14:anchorId="1C26D312" wp14:editId="6D01CFCD">
                <wp:simplePos x="0" y="0"/>
                <wp:positionH relativeFrom="column">
                  <wp:posOffset>0</wp:posOffset>
                </wp:positionH>
                <wp:positionV relativeFrom="paragraph">
                  <wp:posOffset>-1905</wp:posOffset>
                </wp:positionV>
                <wp:extent cx="5715000" cy="6696075"/>
                <wp:effectExtent l="0" t="0" r="19050" b="28575"/>
                <wp:wrapNone/>
                <wp:docPr id="243943959" name="Text Box 18"/>
                <wp:cNvGraphicFramePr/>
                <a:graphic xmlns:a="http://schemas.openxmlformats.org/drawingml/2006/main">
                  <a:graphicData uri="http://schemas.microsoft.com/office/word/2010/wordprocessingShape">
                    <wps:wsp>
                      <wps:cNvSpPr txBox="1"/>
                      <wps:spPr>
                        <a:xfrm>
                          <a:off x="0" y="0"/>
                          <a:ext cx="5715000" cy="6696075"/>
                        </a:xfrm>
                        <a:prstGeom prst="rect">
                          <a:avLst/>
                        </a:prstGeom>
                        <a:noFill/>
                        <a:ln w="6350">
                          <a:solidFill>
                            <a:prstClr val="black"/>
                          </a:solidFill>
                        </a:ln>
                      </wps:spPr>
                      <wps:txbx>
                        <w:txbxContent>
                          <w:p w14:paraId="03BE85B9"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26D312" id="Text Box 18" o:spid="_x0000_s1044" type="#_x0000_t202" style="position:absolute;margin-left:0;margin-top:-.15pt;width:450pt;height:527.2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" filled="f" strokeweight=".5pt">
                <v:textbox>
                  <w:txbxContent>
                    <w:p w14:paraId="03BE85B9" w14:textId="77777777" w:rsidR="00D7683E" w:rsidRDefault="00D7683E"/>
                  </w:txbxContent>
                </v:textbox>
              </v:shape>
            </w:pict>
          </mc:Fallback>
        </mc:AlternateContent>
      </w:r>
      <w:r w:rsidR="00AD47DC" w:rsidRPr="007E728D">
        <w:rPr>
          <w:noProof/>
        </w:rPr>
        <w:drawing>
          <wp:inline distT="0" distB="0" distL="0" distR="0" wp14:anchorId="51C1BE02" wp14:editId="29BF04E8">
            <wp:extent cx="6195600" cy="6840000"/>
            <wp:effectExtent l="0" t="0" r="2540" b="5715"/>
            <wp:docPr id="1497921507" name="Picture 1497921507" descr="A white sheet of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21507" name="Picture 1497921507" descr="A white sheet of paper with math equations&#10;&#10;Description automatically generated"/>
                    <pic:cNvPicPr/>
                  </pic:nvPicPr>
                  <pic:blipFill>
                    <a:blip r:embed="rId44"/>
                    <a:stretch>
                      <a:fillRect/>
                    </a:stretch>
                  </pic:blipFill>
                  <pic:spPr>
                    <a:xfrm>
                      <a:off x="0" y="0"/>
                      <a:ext cx="6195600" cy="6840000"/>
                    </a:xfrm>
                    <a:prstGeom prst="rect">
                      <a:avLst/>
                    </a:prstGeom>
                  </pic:spPr>
                </pic:pic>
              </a:graphicData>
            </a:graphic>
          </wp:inline>
        </w:drawing>
      </w:r>
    </w:p>
    <w:p w14:paraId="5105D761" w14:textId="77777777" w:rsidR="001617A3" w:rsidRDefault="001617A3" w:rsidP="00AD47DC">
      <w:pPr>
        <w:rPr>
          <w:noProof/>
        </w:rPr>
      </w:pPr>
    </w:p>
    <w:p w14:paraId="53D4FC52" w14:textId="798DCE86" w:rsidR="001617A3" w:rsidRDefault="00D7683E" w:rsidP="00AD47DC">
      <w:pPr>
        <w:rPr>
          <w:noProof/>
        </w:rPr>
      </w:pPr>
      <w:r>
        <w:rPr>
          <w:noProof/>
        </w:rPr>
        <w:br w:type="page"/>
      </w:r>
    </w:p>
    <w:tbl>
      <w:tblPr>
        <w:tblStyle w:val="TableGrid"/>
        <w:tblW w:w="0" w:type="auto"/>
        <w:tblLook w:val="04A0" w:firstRow="1" w:lastRow="0" w:firstColumn="1" w:lastColumn="0" w:noHBand="0" w:noVBand="1"/>
      </w:tblPr>
      <w:tblGrid>
        <w:gridCol w:w="1288"/>
        <w:gridCol w:w="2576"/>
        <w:gridCol w:w="2576"/>
        <w:gridCol w:w="2576"/>
      </w:tblGrid>
      <w:tr w:rsidR="00A76F36" w14:paraId="45A7FA47" w14:textId="77777777">
        <w:tc>
          <w:tcPr>
            <w:tcW w:w="1288" w:type="dxa"/>
            <w:vMerge w:val="restart"/>
            <w:shd w:val="clear" w:color="auto" w:fill="AEAAAA" w:themeFill="background2" w:themeFillShade="BF"/>
          </w:tcPr>
          <w:p w14:paraId="39334911" w14:textId="77777777" w:rsidR="00A76F36" w:rsidRDefault="00A76F36">
            <w:pPr>
              <w:rPr>
                <w:rFonts w:ascii="Times New Roman" w:hAnsi="Times New Roman" w:cs="Times New Roman"/>
              </w:rPr>
            </w:pPr>
            <w:r>
              <w:rPr>
                <w:rFonts w:ascii="Times New Roman" w:hAnsi="Times New Roman" w:cs="Times New Roman"/>
              </w:rPr>
              <w:lastRenderedPageBreak/>
              <w:t>CEGE0021</w:t>
            </w:r>
          </w:p>
          <w:p w14:paraId="52ED1B02" w14:textId="7F86D9ED" w:rsidR="00A76F36" w:rsidRDefault="00A76F36">
            <w:pPr>
              <w:rPr>
                <w:rFonts w:ascii="Times New Roman" w:hAnsi="Times New Roman" w:cs="Times New Roman"/>
              </w:rPr>
            </w:pPr>
            <w:r>
              <w:rPr>
                <w:rFonts w:ascii="Times New Roman" w:hAnsi="Times New Roman" w:cs="Times New Roman"/>
              </w:rPr>
              <w:t xml:space="preserve">Grp </w:t>
            </w:r>
          </w:p>
        </w:tc>
        <w:tc>
          <w:tcPr>
            <w:tcW w:w="5152" w:type="dxa"/>
            <w:gridSpan w:val="2"/>
          </w:tcPr>
          <w:p w14:paraId="6D31EDB2" w14:textId="478AB7F1" w:rsidR="00A76F36" w:rsidRDefault="00A76F36">
            <w:pPr>
              <w:rPr>
                <w:rFonts w:ascii="Times New Roman" w:hAnsi="Times New Roman" w:cs="Times New Roman"/>
              </w:rPr>
            </w:pPr>
            <w:r>
              <w:rPr>
                <w:rFonts w:ascii="Times New Roman" w:hAnsi="Times New Roman" w:cs="Times New Roman"/>
              </w:rPr>
              <w:t xml:space="preserve">Project </w:t>
            </w:r>
          </w:p>
        </w:tc>
        <w:tc>
          <w:tcPr>
            <w:tcW w:w="2576" w:type="dxa"/>
          </w:tcPr>
          <w:p w14:paraId="2F78BAEE" w14:textId="614BD8B4" w:rsidR="00A76F36" w:rsidRDefault="00A76F36">
            <w:pPr>
              <w:rPr>
                <w:rFonts w:ascii="Times New Roman" w:hAnsi="Times New Roman" w:cs="Times New Roman"/>
              </w:rPr>
            </w:pPr>
            <w:r>
              <w:rPr>
                <w:rFonts w:ascii="Times New Roman" w:hAnsi="Times New Roman" w:cs="Times New Roman"/>
              </w:rPr>
              <w:t>Job ref:</w:t>
            </w:r>
          </w:p>
        </w:tc>
      </w:tr>
      <w:tr w:rsidR="00A76F36" w14:paraId="18ACDA8F" w14:textId="77777777">
        <w:tc>
          <w:tcPr>
            <w:tcW w:w="1288" w:type="dxa"/>
            <w:vMerge/>
            <w:shd w:val="clear" w:color="auto" w:fill="AEAAAA" w:themeFill="background2" w:themeFillShade="BF"/>
          </w:tcPr>
          <w:p w14:paraId="58394A03" w14:textId="77777777" w:rsidR="00A76F36" w:rsidRDefault="00A76F36">
            <w:pPr>
              <w:rPr>
                <w:rFonts w:ascii="Times New Roman" w:hAnsi="Times New Roman" w:cs="Times New Roman"/>
              </w:rPr>
            </w:pPr>
          </w:p>
        </w:tc>
        <w:tc>
          <w:tcPr>
            <w:tcW w:w="5152" w:type="dxa"/>
            <w:gridSpan w:val="2"/>
          </w:tcPr>
          <w:p w14:paraId="28D93539" w14:textId="6CD8689F" w:rsidR="00A76F36" w:rsidRDefault="00A76F36">
            <w:pPr>
              <w:jc w:val="center"/>
              <w:rPr>
                <w:rFonts w:ascii="Times New Roman" w:hAnsi="Times New Roman" w:cs="Times New Roman"/>
              </w:rPr>
            </w:pPr>
            <w:r>
              <w:rPr>
                <w:rFonts w:ascii="Times New Roman" w:hAnsi="Times New Roman" w:cs="Times New Roman"/>
              </w:rPr>
              <w:t xml:space="preserve">School Design Project </w:t>
            </w:r>
          </w:p>
        </w:tc>
        <w:tc>
          <w:tcPr>
            <w:tcW w:w="2576" w:type="dxa"/>
            <w:vMerge w:val="restart"/>
          </w:tcPr>
          <w:p w14:paraId="2FDBA745" w14:textId="1BFE20F4" w:rsidR="00A76F36" w:rsidRDefault="00A76F36">
            <w:pPr>
              <w:rPr>
                <w:rFonts w:ascii="Times New Roman" w:hAnsi="Times New Roman" w:cs="Times New Roman"/>
              </w:rPr>
            </w:pPr>
            <w:r>
              <w:rPr>
                <w:rFonts w:ascii="Times New Roman" w:hAnsi="Times New Roman" w:cs="Times New Roman"/>
              </w:rPr>
              <w:t xml:space="preserve">Sheet No/ </w:t>
            </w:r>
            <w:r w:rsidR="007E39FF">
              <w:rPr>
                <w:rFonts w:ascii="Times New Roman" w:hAnsi="Times New Roman" w:cs="Times New Roman"/>
              </w:rPr>
              <w:t>3</w:t>
            </w:r>
          </w:p>
        </w:tc>
      </w:tr>
      <w:tr w:rsidR="00A76F36" w14:paraId="6F613678" w14:textId="77777777">
        <w:tc>
          <w:tcPr>
            <w:tcW w:w="1288" w:type="dxa"/>
            <w:vMerge/>
            <w:shd w:val="clear" w:color="auto" w:fill="AEAAAA" w:themeFill="background2" w:themeFillShade="BF"/>
          </w:tcPr>
          <w:p w14:paraId="3A496748" w14:textId="77777777" w:rsidR="00A76F36" w:rsidRDefault="00A76F36">
            <w:pPr>
              <w:rPr>
                <w:rFonts w:ascii="Times New Roman" w:hAnsi="Times New Roman" w:cs="Times New Roman"/>
              </w:rPr>
            </w:pPr>
          </w:p>
        </w:tc>
        <w:tc>
          <w:tcPr>
            <w:tcW w:w="5152" w:type="dxa"/>
            <w:gridSpan w:val="2"/>
          </w:tcPr>
          <w:p w14:paraId="5A0AF942" w14:textId="77777777" w:rsidR="00A76F36" w:rsidRDefault="00A76F36">
            <w:pPr>
              <w:rPr>
                <w:rFonts w:ascii="Times New Roman" w:hAnsi="Times New Roman" w:cs="Times New Roman"/>
              </w:rPr>
            </w:pPr>
            <w:r>
              <w:rPr>
                <w:rFonts w:ascii="Times New Roman" w:hAnsi="Times New Roman" w:cs="Times New Roman"/>
              </w:rPr>
              <w:t>Section:</w:t>
            </w:r>
          </w:p>
          <w:p w14:paraId="4235237B" w14:textId="72094CE3" w:rsidR="00A76F36" w:rsidRDefault="007E39FF">
            <w:pPr>
              <w:jc w:val="center"/>
              <w:rPr>
                <w:rFonts w:ascii="Times New Roman" w:hAnsi="Times New Roman" w:cs="Times New Roman"/>
              </w:rPr>
            </w:pPr>
            <w:r>
              <w:rPr>
                <w:rFonts w:ascii="Times New Roman" w:hAnsi="Times New Roman" w:cs="Times New Roman"/>
              </w:rPr>
              <w:t>Beam C3-D3</w:t>
            </w:r>
          </w:p>
        </w:tc>
        <w:tc>
          <w:tcPr>
            <w:tcW w:w="2576" w:type="dxa"/>
            <w:vMerge/>
          </w:tcPr>
          <w:p w14:paraId="0B9F0A77" w14:textId="77777777" w:rsidR="00A76F36" w:rsidRDefault="00A76F36">
            <w:pPr>
              <w:rPr>
                <w:rFonts w:ascii="Times New Roman" w:hAnsi="Times New Roman" w:cs="Times New Roman"/>
              </w:rPr>
            </w:pPr>
          </w:p>
        </w:tc>
      </w:tr>
      <w:tr w:rsidR="00A76F36" w14:paraId="70B343BD" w14:textId="77777777">
        <w:trPr>
          <w:trHeight w:val="516"/>
        </w:trPr>
        <w:tc>
          <w:tcPr>
            <w:tcW w:w="1288" w:type="dxa"/>
            <w:vMerge/>
            <w:shd w:val="clear" w:color="auto" w:fill="AEAAAA" w:themeFill="background2" w:themeFillShade="BF"/>
          </w:tcPr>
          <w:p w14:paraId="7F737F1E" w14:textId="77777777" w:rsidR="00A76F36" w:rsidRDefault="00A76F36">
            <w:pPr>
              <w:rPr>
                <w:rFonts w:ascii="Times New Roman" w:hAnsi="Times New Roman" w:cs="Times New Roman"/>
              </w:rPr>
            </w:pPr>
          </w:p>
        </w:tc>
        <w:tc>
          <w:tcPr>
            <w:tcW w:w="2576" w:type="dxa"/>
          </w:tcPr>
          <w:p w14:paraId="1038B1ED" w14:textId="77777777" w:rsidR="00A76F36" w:rsidRDefault="00A76F36">
            <w:pPr>
              <w:rPr>
                <w:rFonts w:ascii="Times New Roman" w:hAnsi="Times New Roman" w:cs="Times New Roman"/>
              </w:rPr>
            </w:pPr>
            <w:r>
              <w:rPr>
                <w:rFonts w:ascii="Times New Roman" w:hAnsi="Times New Roman" w:cs="Times New Roman"/>
              </w:rPr>
              <w:t>Calc By.</w:t>
            </w:r>
          </w:p>
          <w:p w14:paraId="216F88EB" w14:textId="6A0E883E" w:rsidR="00A76F36" w:rsidRDefault="00A76F36">
            <w:pPr>
              <w:rPr>
                <w:rFonts w:ascii="Times New Roman" w:hAnsi="Times New Roman" w:cs="Times New Roman"/>
              </w:rPr>
            </w:pPr>
            <w:r>
              <w:rPr>
                <w:rFonts w:ascii="Times New Roman" w:hAnsi="Times New Roman" w:cs="Times New Roman"/>
              </w:rPr>
              <w:t>Group 3.</w:t>
            </w:r>
          </w:p>
        </w:tc>
        <w:tc>
          <w:tcPr>
            <w:tcW w:w="2576" w:type="dxa"/>
          </w:tcPr>
          <w:p w14:paraId="4EE45E29" w14:textId="37426FEF" w:rsidR="00A76F36" w:rsidRDefault="00A76F36">
            <w:pPr>
              <w:rPr>
                <w:rFonts w:ascii="Times New Roman" w:hAnsi="Times New Roman" w:cs="Times New Roman"/>
              </w:rPr>
            </w:pPr>
            <w:r>
              <w:rPr>
                <w:rFonts w:ascii="Times New Roman" w:hAnsi="Times New Roman" w:cs="Times New Roman"/>
              </w:rPr>
              <w:t xml:space="preserve">Checked by: </w:t>
            </w:r>
          </w:p>
        </w:tc>
        <w:tc>
          <w:tcPr>
            <w:tcW w:w="2576" w:type="dxa"/>
          </w:tcPr>
          <w:p w14:paraId="29FD2CFA" w14:textId="5AD24AB1" w:rsidR="00A76F36" w:rsidRDefault="007E39FF">
            <w:pPr>
              <w:rPr>
                <w:rFonts w:ascii="Times New Roman" w:hAnsi="Times New Roman" w:cs="Times New Roman"/>
              </w:rPr>
            </w:pPr>
            <w:r>
              <w:rPr>
                <w:rFonts w:ascii="Times New Roman" w:hAnsi="Times New Roman" w:cs="Times New Roman"/>
              </w:rPr>
              <w:t>Date:29/10/2024</w:t>
            </w:r>
          </w:p>
        </w:tc>
      </w:tr>
    </w:tbl>
    <w:p w14:paraId="1FE5F1D2" w14:textId="79B49C25" w:rsidR="00AD47DC" w:rsidRDefault="00D7683E" w:rsidP="00AD47DC">
      <w:pPr>
        <w:rPr>
          <w:noProof/>
        </w:rPr>
      </w:pPr>
      <w:r>
        <w:rPr>
          <w:noProof/>
        </w:rPr>
        <mc:AlternateContent>
          <mc:Choice Requires="wps">
            <w:drawing>
              <wp:anchor distT="0" distB="0" distL="114300" distR="114300" simplePos="0" relativeHeight="251667968" behindDoc="0" locked="0" layoutInCell="1" allowOverlap="1" wp14:anchorId="20D737B9" wp14:editId="225846F4">
                <wp:simplePos x="0" y="0"/>
                <wp:positionH relativeFrom="margin">
                  <wp:align>right</wp:align>
                </wp:positionH>
                <wp:positionV relativeFrom="paragraph">
                  <wp:posOffset>-1905</wp:posOffset>
                </wp:positionV>
                <wp:extent cx="5715000" cy="7162800"/>
                <wp:effectExtent l="0" t="0" r="19050" b="19050"/>
                <wp:wrapNone/>
                <wp:docPr id="145700215" name="Text Box 19"/>
                <wp:cNvGraphicFramePr/>
                <a:graphic xmlns:a="http://schemas.openxmlformats.org/drawingml/2006/main">
                  <a:graphicData uri="http://schemas.microsoft.com/office/word/2010/wordprocessingShape">
                    <wps:wsp>
                      <wps:cNvSpPr txBox="1"/>
                      <wps:spPr>
                        <a:xfrm>
                          <a:off x="0" y="0"/>
                          <a:ext cx="5715000" cy="7162800"/>
                        </a:xfrm>
                        <a:prstGeom prst="rect">
                          <a:avLst/>
                        </a:prstGeom>
                        <a:noFill/>
                        <a:ln w="6350">
                          <a:solidFill>
                            <a:prstClr val="black"/>
                          </a:solidFill>
                        </a:ln>
                      </wps:spPr>
                      <wps:txbx>
                        <w:txbxContent>
                          <w:p w14:paraId="3A258A2D" w14:textId="77777777" w:rsidR="00D7683E" w:rsidRDefault="00D7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737B9" id="Text Box 19" o:spid="_x0000_s1045" type="#_x0000_t202" style="position:absolute;margin-left:398.8pt;margin-top:-.15pt;width:450pt;height:564pt;z-index:25166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" filled="f" strokeweight=".5pt">
                <v:textbox>
                  <w:txbxContent>
                    <w:p w14:paraId="3A258A2D" w14:textId="77777777" w:rsidR="00D7683E" w:rsidRDefault="00D7683E"/>
                  </w:txbxContent>
                </v:textbox>
                <w10:wrap anchorx="margin"/>
              </v:shape>
            </w:pict>
          </mc:Fallback>
        </mc:AlternateContent>
      </w:r>
      <w:r w:rsidR="00AD47DC">
        <w:rPr>
          <w:noProof/>
        </w:rPr>
        <w:drawing>
          <wp:inline distT="0" distB="0" distL="0" distR="0" wp14:anchorId="61728B82" wp14:editId="64882729">
            <wp:extent cx="5731510" cy="6889115"/>
            <wp:effectExtent l="0" t="0" r="0" b="0"/>
            <wp:docPr id="1490131264" name="Picture 1490131264"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131264"/>
                    <pic:cNvPicPr/>
                  </pic:nvPicPr>
                  <pic:blipFill>
                    <a:blip r:embed="rId45">
                      <a:extLst>
                        <a:ext uri="{28A0092B-C50C-407E-A947-70E740481C1C}">
                          <a14:useLocalDpi xmlns:a14="http://schemas.microsoft.com/office/drawing/2010/main" val="0"/>
                        </a:ext>
                      </a:extLst>
                    </a:blip>
                    <a:stretch>
                      <a:fillRect/>
                    </a:stretch>
                  </pic:blipFill>
                  <pic:spPr>
                    <a:xfrm>
                      <a:off x="0" y="0"/>
                      <a:ext cx="5731510" cy="6889115"/>
                    </a:xfrm>
                    <a:prstGeom prst="rect">
                      <a:avLst/>
                    </a:prstGeom>
                  </pic:spPr>
                </pic:pic>
              </a:graphicData>
            </a:graphic>
          </wp:inline>
        </w:drawing>
      </w:r>
    </w:p>
    <w:p w14:paraId="283541CE" w14:textId="77777777" w:rsidR="00F50586" w:rsidRDefault="002A5221" w:rsidP="00623B0D">
      <w:pPr>
        <w:keepNext/>
        <w:jc w:val="center"/>
      </w:pPr>
      <w:r>
        <w:rPr>
          <w:noProof/>
        </w:rPr>
        <w:lastRenderedPageBreak/>
        <w:drawing>
          <wp:inline distT="0" distB="0" distL="0" distR="0" wp14:anchorId="1FC576DE" wp14:editId="25B9813C">
            <wp:extent cx="3117600" cy="1440000"/>
            <wp:effectExtent l="0" t="0" r="0" b="0"/>
            <wp:docPr id="1762563576" name="Picture 176256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60533" t="60133" b="9955"/>
                    <a:stretch/>
                  </pic:blipFill>
                  <pic:spPr bwMode="auto">
                    <a:xfrm>
                      <a:off x="0" y="0"/>
                      <a:ext cx="3117600" cy="1440000"/>
                    </a:xfrm>
                    <a:prstGeom prst="rect">
                      <a:avLst/>
                    </a:prstGeom>
                    <a:ln>
                      <a:noFill/>
                    </a:ln>
                    <a:extLst>
                      <a:ext uri="{53640926-AAD7-44D8-BBD7-CCE9431645EC}">
                        <a14:shadowObscured xmlns:a14="http://schemas.microsoft.com/office/drawing/2010/main"/>
                      </a:ext>
                    </a:extLst>
                  </pic:spPr>
                </pic:pic>
              </a:graphicData>
            </a:graphic>
          </wp:inline>
        </w:drawing>
      </w:r>
    </w:p>
    <w:p w14:paraId="3344A77B" w14:textId="6B349E36" w:rsidR="002A5221" w:rsidRDefault="00F50586" w:rsidP="00F50586">
      <w:pPr>
        <w:pStyle w:val="Caption"/>
        <w:jc w:val="center"/>
        <w:rPr>
          <w:noProof/>
        </w:rPr>
      </w:pPr>
      <w:r>
        <w:t xml:space="preserve">Figure </w:t>
      </w:r>
      <w:r>
        <w:fldChar w:fldCharType="begin"/>
      </w:r>
      <w:r>
        <w:instrText xml:space="preserve"> SEQ Figure \* ARABIC </w:instrText>
      </w:r>
      <w:r>
        <w:fldChar w:fldCharType="separate"/>
      </w:r>
      <w:r>
        <w:fldChar w:fldCharType="end"/>
      </w:r>
      <w:r>
        <w:t xml:space="preserve">: Beam C3-D3 </w:t>
      </w:r>
      <w:r w:rsidRPr="00F50586">
        <w:t>Reinforcement Details</w:t>
      </w:r>
    </w:p>
    <w:p w14:paraId="4EF4EB4A" w14:textId="77777777" w:rsidR="00464A0F" w:rsidRPr="006702D1" w:rsidRDefault="00464A0F" w:rsidP="00464A0F">
      <w:pPr>
        <w:pStyle w:val="Heading1"/>
        <w:rPr>
          <w:rFonts w:cs="Times New Roman"/>
        </w:rPr>
      </w:pPr>
      <w:bookmarkStart w:id="41" w:name="_Toc180929099"/>
      <w:bookmarkStart w:id="42" w:name="_Toc181171137"/>
      <w:r w:rsidRPr="006702D1">
        <w:rPr>
          <w:rFonts w:cs="Times New Roman"/>
        </w:rPr>
        <w:t>Column design</w:t>
      </w:r>
      <w:bookmarkEnd w:id="41"/>
      <w:bookmarkEnd w:id="42"/>
      <w:r w:rsidRPr="006702D1">
        <w:rPr>
          <w:rFonts w:cs="Times New Roman"/>
        </w:rPr>
        <w:t xml:space="preserve"> </w:t>
      </w:r>
    </w:p>
    <w:p w14:paraId="28233CE7" w14:textId="12791EA5" w:rsidR="00464A0F" w:rsidRPr="006702D1" w:rsidRDefault="00464A0F" w:rsidP="00464A0F">
      <w:pPr>
        <w:pStyle w:val="Heading2"/>
        <w:rPr>
          <w:rFonts w:cs="Times New Roman"/>
        </w:rPr>
      </w:pPr>
      <w:bookmarkStart w:id="43" w:name="_Toc180929101"/>
      <w:bookmarkStart w:id="44" w:name="_Toc181171138"/>
      <w:r w:rsidRPr="006702D1">
        <w:rPr>
          <w:rFonts w:cs="Times New Roman"/>
        </w:rPr>
        <w:t xml:space="preserve">Ground floor column </w:t>
      </w:r>
      <w:r w:rsidR="007C60E7" w:rsidRPr="006702D1">
        <w:rPr>
          <w:rFonts w:cs="Times New Roman"/>
          <w:b/>
        </w:rPr>
        <w:t xml:space="preserve">C2 </w:t>
      </w:r>
      <w:r w:rsidR="007C60E7" w:rsidRPr="006702D1">
        <w:rPr>
          <w:rFonts w:cs="Times New Roman"/>
        </w:rPr>
        <w:t>DESIGN</w:t>
      </w:r>
      <w:r w:rsidRPr="006702D1">
        <w:rPr>
          <w:rFonts w:cs="Times New Roman"/>
        </w:rPr>
        <w:t xml:space="preserve"> CALCULATION</w:t>
      </w:r>
      <w:bookmarkEnd w:id="43"/>
      <w:bookmarkEnd w:id="44"/>
    </w:p>
    <w:p w14:paraId="249CC0C9" w14:textId="7AF19A7C" w:rsidR="00D65C9F" w:rsidRPr="002966D7" w:rsidRDefault="00D65C9F" w:rsidP="006F4D49">
      <w:pPr>
        <w:jc w:val="both"/>
        <w:rPr>
          <w:rFonts w:ascii="Times New Roman" w:hAnsi="Times New Roman" w:cs="Times New Roman"/>
          <w:b/>
          <w:bCs/>
        </w:rPr>
      </w:pPr>
      <w:r w:rsidRPr="002966D7">
        <w:rPr>
          <w:rFonts w:ascii="Times New Roman" w:hAnsi="Times New Roman" w:cs="Times New Roman"/>
        </w:rPr>
        <w:t>The following column design calculations provide a comprehensive structural assessment for a 50-year design life column under exposure class XC1, ensuring compliance with fire resistance standards of 1-hour (structural class S3, suitable for schools). This column, with a minimum concrete cover requirement of 20 mm and a nominal cover of 30 mm, is evaluated for adequate strength, stability, and reinforcement under various loading scenarios. Material properties include a concrete strength of</w:t>
      </w:r>
      <w:r w:rsidR="009D671C">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ck</m:t>
            </m:r>
          </m:sub>
        </m:sSub>
      </m:oMath>
      <w:r w:rsidRPr="002966D7">
        <w:rPr>
          <w:rFonts w:ascii="Times New Roman" w:hAnsi="Times New Roman" w:cs="Times New Roman"/>
        </w:rPr>
        <w:t>= 30 MPa</w:t>
      </w:r>
    </w:p>
    <w:p w14:paraId="492B3CDD" w14:textId="136AAEFB" w:rsidR="00D65C9F" w:rsidRDefault="00D65C9F" w:rsidP="006F4D49">
      <w:pPr>
        <w:jc w:val="both"/>
        <w:rPr>
          <w:rFonts w:ascii="Times New Roman" w:hAnsi="Times New Roman" w:cs="Times New Roman"/>
        </w:rPr>
      </w:pPr>
      <w:r w:rsidRPr="002966D7">
        <w:rPr>
          <w:rFonts w:ascii="Times New Roman" w:hAnsi="Times New Roman" w:cs="Times New Roman"/>
        </w:rPr>
        <w:t xml:space="preserve"> and a steel yield strength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yk</m:t>
            </m:r>
          </m:sub>
        </m:sSub>
      </m:oMath>
      <w:r w:rsidRPr="002966D7">
        <w:rPr>
          <w:rFonts w:ascii="Times New Roman" w:hAnsi="Times New Roman" w:cs="Times New Roman"/>
        </w:rPr>
        <w:t>=500 MPa a, with reinforcement specifications of 4 bars of 12 mm diameter and 6 mm links spaced at 300 mm. Load assessments include dead, live, and self-weight contributions from the roof, slabs, and beams, totalling a roof load of 602.11 kN. Bending moments and axial loads are calculated for wind and lateral load effects, resulting in a design moment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Ed</m:t>
            </m:r>
          </m:sub>
        </m:sSub>
      </m:oMath>
      <w:r w:rsidRPr="002966D7">
        <w:rPr>
          <w:rFonts w:ascii="Times New Roman" w:hAnsi="Times New Roman" w:cs="Times New Roman"/>
        </w:rPr>
        <w:t xml:space="preserve">​ of 82.57 </w:t>
      </w:r>
      <w:proofErr w:type="spellStart"/>
      <w:r w:rsidRPr="002966D7">
        <w:rPr>
          <w:rFonts w:ascii="Times New Roman" w:hAnsi="Times New Roman" w:cs="Times New Roman"/>
        </w:rPr>
        <w:t>kNm</w:t>
      </w:r>
      <w:proofErr w:type="spellEnd"/>
      <w:r w:rsidRPr="002966D7">
        <w:rPr>
          <w:rFonts w:ascii="Times New Roman" w:hAnsi="Times New Roman" w:cs="Times New Roman"/>
        </w:rPr>
        <w:t>, which meets the moment resistance requirement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Rd</m:t>
            </m:r>
          </m:sub>
        </m:sSub>
      </m:oMath>
      <w:r w:rsidRPr="002966D7">
        <w:rPr>
          <w:rFonts w:ascii="Times New Roman" w:hAnsi="Times New Roman" w:cs="Times New Roman"/>
        </w:rPr>
        <w:t>=134.4kNm, confirming the column’s adequacy.</w:t>
      </w:r>
    </w:p>
    <w:p w14:paraId="1BABFB64" w14:textId="7835FDD1" w:rsidR="00A17357" w:rsidRDefault="004F5716" w:rsidP="00AF5248">
      <w:pPr>
        <w:jc w:val="center"/>
        <w:rPr>
          <w:rFonts w:ascii="Times New Roman" w:hAnsi="Times New Roman" w:cs="Times New Roman"/>
        </w:rPr>
      </w:pPr>
      <w:r w:rsidRPr="004F5716">
        <w:rPr>
          <w:rFonts w:ascii="Times New Roman" w:hAnsi="Times New Roman" w:cs="Times New Roman"/>
        </w:rPr>
        <w:drawing>
          <wp:inline distT="0" distB="0" distL="0" distR="0" wp14:anchorId="67F6D3EA" wp14:editId="497A3728">
            <wp:extent cx="5281683" cy="3774305"/>
            <wp:effectExtent l="0" t="0" r="0" b="0"/>
            <wp:docPr id="2022013374" name="Picture 1" descr="A diagram of a b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374" name="Picture 1" descr="A diagram of a beam&#10;&#10;Description automatically generated with medium confidence"/>
                    <pic:cNvPicPr/>
                  </pic:nvPicPr>
                  <pic:blipFill>
                    <a:blip r:embed="rId46"/>
                    <a:stretch>
                      <a:fillRect/>
                    </a:stretch>
                  </pic:blipFill>
                  <pic:spPr>
                    <a:xfrm>
                      <a:off x="0" y="0"/>
                      <a:ext cx="5339979" cy="3815964"/>
                    </a:xfrm>
                    <a:prstGeom prst="rect">
                      <a:avLst/>
                    </a:prstGeom>
                  </pic:spPr>
                </pic:pic>
              </a:graphicData>
            </a:graphic>
          </wp:inline>
        </w:drawing>
      </w:r>
    </w:p>
    <w:p w14:paraId="556C009F" w14:textId="5CA6604C" w:rsidR="00AF5248" w:rsidRDefault="00AF5248" w:rsidP="00AF5248">
      <w:pPr>
        <w:pStyle w:val="Caption"/>
        <w:jc w:val="center"/>
        <w:rPr>
          <w:noProof/>
        </w:rPr>
      </w:pPr>
      <w:r>
        <w:t xml:space="preserve">Figure </w:t>
      </w:r>
      <w:r>
        <w:fldChar w:fldCharType="begin"/>
      </w:r>
      <w:r>
        <w:instrText xml:space="preserve"> SEQ Figure \* ARABIC </w:instrText>
      </w:r>
      <w:r>
        <w:fldChar w:fldCharType="separate"/>
      </w:r>
      <w:r>
        <w:fldChar w:fldCharType="end"/>
      </w:r>
      <w:r>
        <w:t xml:space="preserve">: </w:t>
      </w:r>
      <w:r w:rsidR="00616666">
        <w:t xml:space="preserve">Drawing of </w:t>
      </w:r>
      <w:r w:rsidR="00426D15">
        <w:t>typical beams to column rebar lapping schedule.</w:t>
      </w:r>
    </w:p>
    <w:p w14:paraId="2C002D7E" w14:textId="4A572ED7" w:rsidR="00B24881" w:rsidRDefault="00F77899" w:rsidP="00D65C9F">
      <w:pPr>
        <w:rPr>
          <w:rFonts w:ascii="Times New Roman" w:hAnsi="Times New Roman" w:cs="Times New Roman"/>
        </w:rPr>
      </w:pPr>
      <w:r w:rsidRPr="00F77899">
        <w:rPr>
          <w:rFonts w:ascii="Times New Roman" w:hAnsi="Times New Roman" w:cs="Times New Roman"/>
        </w:rPr>
        <w:lastRenderedPageBreak/>
        <w:drawing>
          <wp:inline distT="0" distB="0" distL="0" distR="0" wp14:anchorId="1FC72B04" wp14:editId="415687D0">
            <wp:extent cx="5702203" cy="4024266"/>
            <wp:effectExtent l="0" t="0" r="0" b="0"/>
            <wp:docPr id="411627054" name="Picture 1" descr="A blueprint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27054" name="Picture 1" descr="A blueprint of a wall&#10;&#10;Description automatically generated"/>
                    <pic:cNvPicPr/>
                  </pic:nvPicPr>
                  <pic:blipFill>
                    <a:blip r:embed="rId47"/>
                    <a:stretch>
                      <a:fillRect/>
                    </a:stretch>
                  </pic:blipFill>
                  <pic:spPr>
                    <a:xfrm>
                      <a:off x="0" y="0"/>
                      <a:ext cx="5744861" cy="4054371"/>
                    </a:xfrm>
                    <a:prstGeom prst="rect">
                      <a:avLst/>
                    </a:prstGeom>
                  </pic:spPr>
                </pic:pic>
              </a:graphicData>
            </a:graphic>
          </wp:inline>
        </w:drawing>
      </w:r>
    </w:p>
    <w:p w14:paraId="30359F2A" w14:textId="75C925FD" w:rsidR="00AF5248" w:rsidRDefault="00AF5248" w:rsidP="00AF5248">
      <w:pPr>
        <w:pStyle w:val="Caption"/>
        <w:jc w:val="center"/>
        <w:rPr>
          <w:noProof/>
        </w:rPr>
      </w:pPr>
      <w:r>
        <w:t xml:space="preserve">Figure </w:t>
      </w:r>
      <w:r>
        <w:fldChar w:fldCharType="begin"/>
      </w:r>
      <w:r>
        <w:instrText xml:space="preserve"> SEQ Figure \* ARABIC </w:instrText>
      </w:r>
      <w:r>
        <w:fldChar w:fldCharType="separate"/>
      </w:r>
      <w:r>
        <w:fldChar w:fldCharType="end"/>
      </w:r>
      <w:r>
        <w:t xml:space="preserve">: </w:t>
      </w:r>
      <w:r w:rsidR="00FE2A5C">
        <w:t xml:space="preserve">Drawing of </w:t>
      </w:r>
      <w:r w:rsidR="00B25C6E">
        <w:t>end anchorage of column bars.</w:t>
      </w:r>
    </w:p>
    <w:p w14:paraId="6995BB0C" w14:textId="77777777" w:rsidR="00AF5248" w:rsidRDefault="00AF5248" w:rsidP="00D65C9F">
      <w:pPr>
        <w:rPr>
          <w:rFonts w:ascii="Times New Roman" w:hAnsi="Times New Roman" w:cs="Times New Roman"/>
        </w:rPr>
      </w:pPr>
    </w:p>
    <w:p w14:paraId="3EFC8F85" w14:textId="77777777" w:rsidR="00477CF3" w:rsidRDefault="00477CF3" w:rsidP="00D65C9F">
      <w:pPr>
        <w:rPr>
          <w:rFonts w:ascii="Times New Roman" w:hAnsi="Times New Roman" w:cs="Times New Roman"/>
        </w:rPr>
      </w:pPr>
    </w:p>
    <w:p w14:paraId="137C9C0F" w14:textId="77777777" w:rsidR="00185295" w:rsidRDefault="00185295">
      <w:r>
        <w:br w:type="page"/>
      </w:r>
    </w:p>
    <w:tbl>
      <w:tblPr>
        <w:tblStyle w:val="TableGrid"/>
        <w:tblW w:w="0" w:type="auto"/>
        <w:tblLook w:val="04A0" w:firstRow="1" w:lastRow="0" w:firstColumn="1" w:lastColumn="0" w:noHBand="0" w:noVBand="1"/>
      </w:tblPr>
      <w:tblGrid>
        <w:gridCol w:w="1719"/>
        <w:gridCol w:w="2286"/>
        <w:gridCol w:w="2426"/>
        <w:gridCol w:w="2585"/>
      </w:tblGrid>
      <w:tr w:rsidR="00477CF3" w14:paraId="29CC260B" w14:textId="77777777" w:rsidTr="00185295">
        <w:tc>
          <w:tcPr>
            <w:tcW w:w="1719" w:type="dxa"/>
            <w:vMerge w:val="restart"/>
            <w:shd w:val="clear" w:color="auto" w:fill="AEAAAA" w:themeFill="background2" w:themeFillShade="BF"/>
          </w:tcPr>
          <w:p w14:paraId="4C01840A" w14:textId="77777777" w:rsidR="00477CF3" w:rsidRDefault="00477CF3">
            <w:pPr>
              <w:rPr>
                <w:rFonts w:ascii="Times New Roman" w:hAnsi="Times New Roman" w:cs="Times New Roman"/>
              </w:rPr>
            </w:pPr>
            <w:r>
              <w:rPr>
                <w:rFonts w:ascii="Times New Roman" w:hAnsi="Times New Roman" w:cs="Times New Roman"/>
              </w:rPr>
              <w:lastRenderedPageBreak/>
              <w:t>CEGE0021</w:t>
            </w:r>
          </w:p>
          <w:p w14:paraId="71335F74" w14:textId="77777777" w:rsidR="00477CF3" w:rsidRDefault="00477CF3">
            <w:pPr>
              <w:rPr>
                <w:rFonts w:ascii="Times New Roman" w:hAnsi="Times New Roman" w:cs="Times New Roman"/>
              </w:rPr>
            </w:pPr>
            <w:r>
              <w:rPr>
                <w:rFonts w:ascii="Times New Roman" w:hAnsi="Times New Roman" w:cs="Times New Roman"/>
              </w:rPr>
              <w:t xml:space="preserve">Grp </w:t>
            </w:r>
          </w:p>
        </w:tc>
        <w:tc>
          <w:tcPr>
            <w:tcW w:w="4712" w:type="dxa"/>
            <w:gridSpan w:val="2"/>
            <w:vMerge w:val="restart"/>
          </w:tcPr>
          <w:p w14:paraId="5AE1CD97" w14:textId="77777777" w:rsidR="00477CF3" w:rsidRDefault="00477CF3">
            <w:pPr>
              <w:rPr>
                <w:rFonts w:ascii="Times New Roman" w:hAnsi="Times New Roman" w:cs="Times New Roman"/>
              </w:rPr>
            </w:pPr>
            <w:r>
              <w:rPr>
                <w:rFonts w:ascii="Times New Roman" w:hAnsi="Times New Roman" w:cs="Times New Roman"/>
              </w:rPr>
              <w:t xml:space="preserve">Project </w:t>
            </w:r>
          </w:p>
          <w:p w14:paraId="2398FBA4" w14:textId="77777777" w:rsidR="00477CF3" w:rsidRDefault="00477CF3">
            <w:pPr>
              <w:jc w:val="center"/>
              <w:rPr>
                <w:rFonts w:ascii="Times New Roman" w:hAnsi="Times New Roman" w:cs="Times New Roman"/>
              </w:rPr>
            </w:pPr>
            <w:r>
              <w:rPr>
                <w:rFonts w:ascii="Times New Roman" w:hAnsi="Times New Roman" w:cs="Times New Roman"/>
              </w:rPr>
              <w:t xml:space="preserve">School Design Project </w:t>
            </w:r>
          </w:p>
        </w:tc>
        <w:tc>
          <w:tcPr>
            <w:tcW w:w="2585" w:type="dxa"/>
          </w:tcPr>
          <w:p w14:paraId="3EFA77A1" w14:textId="77777777" w:rsidR="00477CF3" w:rsidRDefault="00477CF3">
            <w:pPr>
              <w:rPr>
                <w:rFonts w:ascii="Times New Roman" w:hAnsi="Times New Roman" w:cs="Times New Roman"/>
              </w:rPr>
            </w:pPr>
            <w:r>
              <w:rPr>
                <w:rFonts w:ascii="Times New Roman" w:hAnsi="Times New Roman" w:cs="Times New Roman"/>
              </w:rPr>
              <w:t>Job ref:</w:t>
            </w:r>
          </w:p>
        </w:tc>
      </w:tr>
      <w:tr w:rsidR="00477CF3" w14:paraId="55D50500" w14:textId="77777777" w:rsidTr="00185295">
        <w:trPr>
          <w:trHeight w:val="253"/>
        </w:trPr>
        <w:tc>
          <w:tcPr>
            <w:tcW w:w="1719" w:type="dxa"/>
            <w:vMerge/>
            <w:shd w:val="clear" w:color="auto" w:fill="AEAAAA" w:themeFill="background2" w:themeFillShade="BF"/>
          </w:tcPr>
          <w:p w14:paraId="17DC4393" w14:textId="77777777" w:rsidR="00477CF3" w:rsidRDefault="00477CF3">
            <w:pPr>
              <w:rPr>
                <w:rFonts w:ascii="Times New Roman" w:hAnsi="Times New Roman" w:cs="Times New Roman"/>
              </w:rPr>
            </w:pPr>
          </w:p>
        </w:tc>
        <w:tc>
          <w:tcPr>
            <w:tcW w:w="4712" w:type="dxa"/>
            <w:gridSpan w:val="2"/>
            <w:vMerge/>
          </w:tcPr>
          <w:p w14:paraId="78190E21" w14:textId="77777777" w:rsidR="00477CF3" w:rsidRDefault="00477CF3">
            <w:pPr>
              <w:jc w:val="center"/>
              <w:rPr>
                <w:rFonts w:ascii="Times New Roman" w:hAnsi="Times New Roman" w:cs="Times New Roman"/>
              </w:rPr>
            </w:pPr>
          </w:p>
        </w:tc>
        <w:tc>
          <w:tcPr>
            <w:tcW w:w="2585" w:type="dxa"/>
            <w:vMerge w:val="restart"/>
          </w:tcPr>
          <w:p w14:paraId="743FFCE0" w14:textId="68574EDB" w:rsidR="00477CF3" w:rsidRDefault="00477CF3">
            <w:pPr>
              <w:rPr>
                <w:rFonts w:ascii="Times New Roman" w:hAnsi="Times New Roman" w:cs="Times New Roman"/>
              </w:rPr>
            </w:pPr>
            <w:r>
              <w:rPr>
                <w:rFonts w:ascii="Times New Roman" w:hAnsi="Times New Roman" w:cs="Times New Roman"/>
              </w:rPr>
              <w:t>Sheet No/ 1</w:t>
            </w:r>
          </w:p>
        </w:tc>
      </w:tr>
      <w:tr w:rsidR="00477CF3" w14:paraId="47942514" w14:textId="77777777" w:rsidTr="00185295">
        <w:tc>
          <w:tcPr>
            <w:tcW w:w="1719" w:type="dxa"/>
            <w:vMerge/>
            <w:shd w:val="clear" w:color="auto" w:fill="AEAAAA" w:themeFill="background2" w:themeFillShade="BF"/>
          </w:tcPr>
          <w:p w14:paraId="682DB2EE" w14:textId="77777777" w:rsidR="00477CF3" w:rsidRDefault="00477CF3">
            <w:pPr>
              <w:rPr>
                <w:rFonts w:ascii="Times New Roman" w:hAnsi="Times New Roman" w:cs="Times New Roman"/>
              </w:rPr>
            </w:pPr>
          </w:p>
        </w:tc>
        <w:tc>
          <w:tcPr>
            <w:tcW w:w="4712" w:type="dxa"/>
            <w:gridSpan w:val="2"/>
          </w:tcPr>
          <w:p w14:paraId="3C363DD0" w14:textId="2EFD02FD" w:rsidR="00477CF3" w:rsidRDefault="00477CF3">
            <w:pPr>
              <w:rPr>
                <w:rFonts w:ascii="Times New Roman" w:hAnsi="Times New Roman" w:cs="Times New Roman"/>
              </w:rPr>
            </w:pPr>
            <w:r>
              <w:rPr>
                <w:rFonts w:ascii="Times New Roman" w:hAnsi="Times New Roman" w:cs="Times New Roman"/>
              </w:rPr>
              <w:t xml:space="preserve">Section: Column </w:t>
            </w:r>
          </w:p>
          <w:p w14:paraId="07EE16E1" w14:textId="77777777" w:rsidR="00477CF3" w:rsidRDefault="00477CF3">
            <w:pPr>
              <w:jc w:val="center"/>
              <w:rPr>
                <w:rFonts w:ascii="Times New Roman" w:hAnsi="Times New Roman" w:cs="Times New Roman"/>
              </w:rPr>
            </w:pPr>
          </w:p>
        </w:tc>
        <w:tc>
          <w:tcPr>
            <w:tcW w:w="2585" w:type="dxa"/>
            <w:vMerge/>
          </w:tcPr>
          <w:p w14:paraId="53F05FB2" w14:textId="77777777" w:rsidR="00477CF3" w:rsidRDefault="00477CF3">
            <w:pPr>
              <w:rPr>
                <w:rFonts w:ascii="Times New Roman" w:hAnsi="Times New Roman" w:cs="Times New Roman"/>
              </w:rPr>
            </w:pPr>
          </w:p>
        </w:tc>
      </w:tr>
      <w:tr w:rsidR="00477CF3" w14:paraId="1ADA15B0" w14:textId="77777777" w:rsidTr="00185295">
        <w:trPr>
          <w:trHeight w:val="516"/>
        </w:trPr>
        <w:tc>
          <w:tcPr>
            <w:tcW w:w="1719" w:type="dxa"/>
            <w:vMerge/>
            <w:shd w:val="clear" w:color="auto" w:fill="AEAAAA" w:themeFill="background2" w:themeFillShade="BF"/>
          </w:tcPr>
          <w:p w14:paraId="195F3BF2" w14:textId="77777777" w:rsidR="00477CF3" w:rsidRDefault="00477CF3">
            <w:pPr>
              <w:rPr>
                <w:rFonts w:ascii="Times New Roman" w:hAnsi="Times New Roman" w:cs="Times New Roman"/>
              </w:rPr>
            </w:pPr>
          </w:p>
        </w:tc>
        <w:tc>
          <w:tcPr>
            <w:tcW w:w="2286" w:type="dxa"/>
          </w:tcPr>
          <w:p w14:paraId="758B77EC" w14:textId="77777777" w:rsidR="00477CF3" w:rsidRDefault="00477CF3">
            <w:pPr>
              <w:rPr>
                <w:rFonts w:ascii="Times New Roman" w:hAnsi="Times New Roman" w:cs="Times New Roman"/>
              </w:rPr>
            </w:pPr>
            <w:r>
              <w:rPr>
                <w:rFonts w:ascii="Times New Roman" w:hAnsi="Times New Roman" w:cs="Times New Roman"/>
              </w:rPr>
              <w:t>Calc By.</w:t>
            </w:r>
          </w:p>
          <w:p w14:paraId="02847DBE" w14:textId="77777777" w:rsidR="00477CF3" w:rsidRDefault="00477CF3">
            <w:pPr>
              <w:rPr>
                <w:rFonts w:ascii="Times New Roman" w:hAnsi="Times New Roman" w:cs="Times New Roman"/>
              </w:rPr>
            </w:pPr>
            <w:r>
              <w:rPr>
                <w:rFonts w:ascii="Times New Roman" w:hAnsi="Times New Roman" w:cs="Times New Roman"/>
              </w:rPr>
              <w:t>Group 3.</w:t>
            </w:r>
          </w:p>
        </w:tc>
        <w:tc>
          <w:tcPr>
            <w:tcW w:w="2426" w:type="dxa"/>
          </w:tcPr>
          <w:p w14:paraId="2FD88FCE" w14:textId="77777777" w:rsidR="00477CF3" w:rsidRDefault="00477CF3">
            <w:pPr>
              <w:rPr>
                <w:rFonts w:ascii="Times New Roman" w:hAnsi="Times New Roman" w:cs="Times New Roman"/>
              </w:rPr>
            </w:pPr>
            <w:r>
              <w:rPr>
                <w:rFonts w:ascii="Times New Roman" w:hAnsi="Times New Roman" w:cs="Times New Roman"/>
              </w:rPr>
              <w:t xml:space="preserve">Checked by: </w:t>
            </w:r>
          </w:p>
        </w:tc>
        <w:tc>
          <w:tcPr>
            <w:tcW w:w="2585" w:type="dxa"/>
          </w:tcPr>
          <w:p w14:paraId="2211AB01" w14:textId="69366F43" w:rsidR="00477CF3" w:rsidRDefault="00477CF3">
            <w:pPr>
              <w:rPr>
                <w:rFonts w:ascii="Times New Roman" w:hAnsi="Times New Roman" w:cs="Times New Roman"/>
              </w:rPr>
            </w:pPr>
            <w:r>
              <w:rPr>
                <w:rFonts w:ascii="Times New Roman" w:hAnsi="Times New Roman" w:cs="Times New Roman"/>
              </w:rPr>
              <w:t>Date: 29/10/2024</w:t>
            </w:r>
          </w:p>
        </w:tc>
      </w:tr>
      <w:tr w:rsidR="00A568FD" w14:paraId="7E022C74" w14:textId="77777777">
        <w:trPr>
          <w:trHeight w:val="516"/>
        </w:trPr>
        <w:tc>
          <w:tcPr>
            <w:tcW w:w="9016" w:type="dxa"/>
            <w:gridSpan w:val="4"/>
            <w:shd w:val="clear" w:color="auto" w:fill="auto"/>
          </w:tcPr>
          <w:p w14:paraId="1EA6D69E" w14:textId="77777777" w:rsidR="00A568FD" w:rsidRDefault="00A568FD">
            <w:pPr>
              <w:rPr>
                <w:rFonts w:ascii="Times New Roman" w:hAnsi="Times New Roman" w:cs="Times New Roman"/>
              </w:rPr>
            </w:pPr>
            <w:r w:rsidRPr="00477CF3">
              <w:rPr>
                <w:rFonts w:ascii="Times New Roman" w:hAnsi="Times New Roman" w:cs="Times New Roman"/>
              </w:rPr>
              <w:drawing>
                <wp:inline distT="0" distB="0" distL="0" distR="0" wp14:anchorId="02C27BD3" wp14:editId="35E692BC">
                  <wp:extent cx="5564811" cy="6005014"/>
                  <wp:effectExtent l="0" t="0" r="0" b="0"/>
                  <wp:docPr id="5309007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78524" name=""/>
                          <pic:cNvPicPr/>
                        </pic:nvPicPr>
                        <pic:blipFill>
                          <a:blip r:embed="rId48"/>
                          <a:stretch>
                            <a:fillRect/>
                          </a:stretch>
                        </pic:blipFill>
                        <pic:spPr>
                          <a:xfrm>
                            <a:off x="0" y="0"/>
                            <a:ext cx="5577834" cy="6019067"/>
                          </a:xfrm>
                          <a:prstGeom prst="rect">
                            <a:avLst/>
                          </a:prstGeom>
                        </pic:spPr>
                      </pic:pic>
                    </a:graphicData>
                  </a:graphic>
                </wp:inline>
              </w:drawing>
            </w:r>
          </w:p>
          <w:p w14:paraId="46EBAEAA" w14:textId="77777777" w:rsidR="00973264" w:rsidRDefault="00973264">
            <w:pPr>
              <w:rPr>
                <w:rFonts w:ascii="Times New Roman" w:hAnsi="Times New Roman" w:cs="Times New Roman"/>
              </w:rPr>
            </w:pPr>
          </w:p>
          <w:p w14:paraId="2950CACE" w14:textId="77777777" w:rsidR="00973264" w:rsidRDefault="00973264">
            <w:pPr>
              <w:rPr>
                <w:rFonts w:ascii="Times New Roman" w:hAnsi="Times New Roman" w:cs="Times New Roman"/>
              </w:rPr>
            </w:pPr>
          </w:p>
          <w:p w14:paraId="412BA491" w14:textId="77777777" w:rsidR="00973264" w:rsidRDefault="00973264">
            <w:pPr>
              <w:rPr>
                <w:rFonts w:ascii="Times New Roman" w:hAnsi="Times New Roman" w:cs="Times New Roman"/>
              </w:rPr>
            </w:pPr>
          </w:p>
          <w:p w14:paraId="55EC598D" w14:textId="77777777" w:rsidR="00973264" w:rsidRDefault="00973264">
            <w:pPr>
              <w:rPr>
                <w:rFonts w:ascii="Times New Roman" w:hAnsi="Times New Roman" w:cs="Times New Roman"/>
              </w:rPr>
            </w:pPr>
          </w:p>
          <w:p w14:paraId="5C2430AA" w14:textId="77777777" w:rsidR="00973264" w:rsidRDefault="00973264">
            <w:pPr>
              <w:rPr>
                <w:rFonts w:ascii="Times New Roman" w:hAnsi="Times New Roman" w:cs="Times New Roman"/>
              </w:rPr>
            </w:pPr>
          </w:p>
          <w:p w14:paraId="0BC50D85" w14:textId="77777777" w:rsidR="00973264" w:rsidRDefault="00973264">
            <w:pPr>
              <w:rPr>
                <w:rFonts w:ascii="Times New Roman" w:hAnsi="Times New Roman" w:cs="Times New Roman"/>
              </w:rPr>
            </w:pPr>
          </w:p>
          <w:p w14:paraId="03EBBA37" w14:textId="1BB6F510" w:rsidR="00973264" w:rsidRDefault="00973264">
            <w:pPr>
              <w:rPr>
                <w:rFonts w:ascii="Times New Roman" w:hAnsi="Times New Roman" w:cs="Times New Roman"/>
              </w:rPr>
            </w:pPr>
          </w:p>
          <w:p w14:paraId="61FB3A8D" w14:textId="64D0F8BB" w:rsidR="00973264" w:rsidRDefault="00973264">
            <w:pPr>
              <w:rPr>
                <w:rFonts w:ascii="Times New Roman" w:hAnsi="Times New Roman" w:cs="Times New Roman"/>
              </w:rPr>
            </w:pPr>
          </w:p>
        </w:tc>
      </w:tr>
    </w:tbl>
    <w:p w14:paraId="3DE0CC63" w14:textId="77777777" w:rsidR="007C635C" w:rsidRDefault="007C635C" w:rsidP="00D65C9F">
      <w:pPr>
        <w:rPr>
          <w:rFonts w:ascii="Times New Roman" w:hAnsi="Times New Roman" w:cs="Times New Roman"/>
        </w:rPr>
      </w:pPr>
    </w:p>
    <w:p w14:paraId="05DBAC7E" w14:textId="77777777" w:rsidR="00520BE7" w:rsidRDefault="00520BE7">
      <w:r>
        <w:br w:type="page"/>
      </w:r>
    </w:p>
    <w:tbl>
      <w:tblPr>
        <w:tblStyle w:val="TableGrid"/>
        <w:tblW w:w="0" w:type="auto"/>
        <w:tblLook w:val="04A0" w:firstRow="1" w:lastRow="0" w:firstColumn="1" w:lastColumn="0" w:noHBand="0" w:noVBand="1"/>
      </w:tblPr>
      <w:tblGrid>
        <w:gridCol w:w="1299"/>
        <w:gridCol w:w="2586"/>
        <w:gridCol w:w="2586"/>
        <w:gridCol w:w="2545"/>
      </w:tblGrid>
      <w:tr w:rsidR="007C635C" w14:paraId="1D8D1EFB" w14:textId="77777777" w:rsidTr="00185295">
        <w:tc>
          <w:tcPr>
            <w:tcW w:w="1299" w:type="dxa"/>
            <w:vMerge w:val="restart"/>
            <w:shd w:val="clear" w:color="auto" w:fill="AEAAAA" w:themeFill="background2" w:themeFillShade="BF"/>
          </w:tcPr>
          <w:p w14:paraId="4E1C66F3" w14:textId="6997F695" w:rsidR="007C635C" w:rsidRDefault="007C635C">
            <w:pPr>
              <w:rPr>
                <w:rFonts w:ascii="Times New Roman" w:hAnsi="Times New Roman" w:cs="Times New Roman"/>
              </w:rPr>
            </w:pPr>
            <w:r>
              <w:rPr>
                <w:rFonts w:ascii="Times New Roman" w:hAnsi="Times New Roman" w:cs="Times New Roman"/>
              </w:rPr>
              <w:lastRenderedPageBreak/>
              <w:t>CEGE0021</w:t>
            </w:r>
          </w:p>
          <w:p w14:paraId="32A663BA" w14:textId="77777777" w:rsidR="007C635C" w:rsidRDefault="007C635C">
            <w:pPr>
              <w:rPr>
                <w:rFonts w:ascii="Times New Roman" w:hAnsi="Times New Roman" w:cs="Times New Roman"/>
              </w:rPr>
            </w:pPr>
            <w:r>
              <w:rPr>
                <w:rFonts w:ascii="Times New Roman" w:hAnsi="Times New Roman" w:cs="Times New Roman"/>
              </w:rPr>
              <w:t xml:space="preserve">Grp </w:t>
            </w:r>
          </w:p>
        </w:tc>
        <w:tc>
          <w:tcPr>
            <w:tcW w:w="5172" w:type="dxa"/>
            <w:gridSpan w:val="2"/>
            <w:vMerge w:val="restart"/>
          </w:tcPr>
          <w:p w14:paraId="344C9C2E" w14:textId="77777777" w:rsidR="007C635C" w:rsidRDefault="007C635C">
            <w:pPr>
              <w:rPr>
                <w:rFonts w:ascii="Times New Roman" w:hAnsi="Times New Roman" w:cs="Times New Roman"/>
              </w:rPr>
            </w:pPr>
            <w:r>
              <w:rPr>
                <w:rFonts w:ascii="Times New Roman" w:hAnsi="Times New Roman" w:cs="Times New Roman"/>
              </w:rPr>
              <w:t xml:space="preserve">Project </w:t>
            </w:r>
          </w:p>
          <w:p w14:paraId="7A1060BB" w14:textId="77777777" w:rsidR="007C635C" w:rsidRDefault="007C635C">
            <w:pPr>
              <w:jc w:val="center"/>
              <w:rPr>
                <w:rFonts w:ascii="Times New Roman" w:hAnsi="Times New Roman" w:cs="Times New Roman"/>
              </w:rPr>
            </w:pPr>
            <w:r>
              <w:rPr>
                <w:rFonts w:ascii="Times New Roman" w:hAnsi="Times New Roman" w:cs="Times New Roman"/>
              </w:rPr>
              <w:t xml:space="preserve">School Design Project </w:t>
            </w:r>
          </w:p>
        </w:tc>
        <w:tc>
          <w:tcPr>
            <w:tcW w:w="2545" w:type="dxa"/>
          </w:tcPr>
          <w:p w14:paraId="615BE5D6" w14:textId="77777777" w:rsidR="007C635C" w:rsidRDefault="007C635C">
            <w:pPr>
              <w:rPr>
                <w:rFonts w:ascii="Times New Roman" w:hAnsi="Times New Roman" w:cs="Times New Roman"/>
              </w:rPr>
            </w:pPr>
            <w:r>
              <w:rPr>
                <w:rFonts w:ascii="Times New Roman" w:hAnsi="Times New Roman" w:cs="Times New Roman"/>
              </w:rPr>
              <w:t>Job ref:</w:t>
            </w:r>
          </w:p>
        </w:tc>
      </w:tr>
      <w:tr w:rsidR="007C635C" w14:paraId="30438327" w14:textId="77777777" w:rsidTr="00185295">
        <w:trPr>
          <w:trHeight w:val="253"/>
        </w:trPr>
        <w:tc>
          <w:tcPr>
            <w:tcW w:w="1299" w:type="dxa"/>
            <w:vMerge/>
            <w:shd w:val="clear" w:color="auto" w:fill="AEAAAA" w:themeFill="background2" w:themeFillShade="BF"/>
          </w:tcPr>
          <w:p w14:paraId="49EA4DA9" w14:textId="77777777" w:rsidR="007C635C" w:rsidRDefault="007C635C">
            <w:pPr>
              <w:rPr>
                <w:rFonts w:ascii="Times New Roman" w:hAnsi="Times New Roman" w:cs="Times New Roman"/>
              </w:rPr>
            </w:pPr>
          </w:p>
        </w:tc>
        <w:tc>
          <w:tcPr>
            <w:tcW w:w="5172" w:type="dxa"/>
            <w:gridSpan w:val="2"/>
            <w:vMerge/>
          </w:tcPr>
          <w:p w14:paraId="3CB23B5D" w14:textId="77777777" w:rsidR="007C635C" w:rsidRDefault="007C635C">
            <w:pPr>
              <w:jc w:val="center"/>
              <w:rPr>
                <w:rFonts w:ascii="Times New Roman" w:hAnsi="Times New Roman" w:cs="Times New Roman"/>
              </w:rPr>
            </w:pPr>
          </w:p>
        </w:tc>
        <w:tc>
          <w:tcPr>
            <w:tcW w:w="2545" w:type="dxa"/>
            <w:vMerge w:val="restart"/>
          </w:tcPr>
          <w:p w14:paraId="1C9C3900" w14:textId="26445EB3" w:rsidR="007C635C" w:rsidRDefault="007C635C">
            <w:pPr>
              <w:rPr>
                <w:rFonts w:ascii="Times New Roman" w:hAnsi="Times New Roman" w:cs="Times New Roman"/>
              </w:rPr>
            </w:pPr>
            <w:r>
              <w:rPr>
                <w:rFonts w:ascii="Times New Roman" w:hAnsi="Times New Roman" w:cs="Times New Roman"/>
              </w:rPr>
              <w:t xml:space="preserve">Sheet No/ </w:t>
            </w:r>
            <w:r w:rsidR="000E1BE6">
              <w:rPr>
                <w:rFonts w:ascii="Times New Roman" w:hAnsi="Times New Roman" w:cs="Times New Roman"/>
              </w:rPr>
              <w:t>2</w:t>
            </w:r>
          </w:p>
        </w:tc>
      </w:tr>
      <w:tr w:rsidR="007C635C" w14:paraId="379E50A5" w14:textId="77777777" w:rsidTr="00185295">
        <w:tc>
          <w:tcPr>
            <w:tcW w:w="1299" w:type="dxa"/>
            <w:vMerge/>
            <w:shd w:val="clear" w:color="auto" w:fill="AEAAAA" w:themeFill="background2" w:themeFillShade="BF"/>
          </w:tcPr>
          <w:p w14:paraId="290B33F4" w14:textId="77777777" w:rsidR="007C635C" w:rsidRDefault="007C635C">
            <w:pPr>
              <w:rPr>
                <w:rFonts w:ascii="Times New Roman" w:hAnsi="Times New Roman" w:cs="Times New Roman"/>
              </w:rPr>
            </w:pPr>
          </w:p>
        </w:tc>
        <w:tc>
          <w:tcPr>
            <w:tcW w:w="5172" w:type="dxa"/>
            <w:gridSpan w:val="2"/>
          </w:tcPr>
          <w:p w14:paraId="2DD4E7BE" w14:textId="03D1E4D5" w:rsidR="007C635C" w:rsidRDefault="007C635C">
            <w:pPr>
              <w:rPr>
                <w:rFonts w:ascii="Times New Roman" w:hAnsi="Times New Roman" w:cs="Times New Roman"/>
              </w:rPr>
            </w:pPr>
            <w:r>
              <w:rPr>
                <w:rFonts w:ascii="Times New Roman" w:hAnsi="Times New Roman" w:cs="Times New Roman"/>
              </w:rPr>
              <w:t>Section:</w:t>
            </w:r>
            <w:r w:rsidR="000E1BE6">
              <w:rPr>
                <w:rFonts w:ascii="Times New Roman" w:hAnsi="Times New Roman" w:cs="Times New Roman"/>
              </w:rPr>
              <w:t xml:space="preserve"> Column</w:t>
            </w:r>
          </w:p>
          <w:p w14:paraId="5BCB1E2B" w14:textId="77777777" w:rsidR="007C635C" w:rsidRDefault="007C635C">
            <w:pPr>
              <w:jc w:val="center"/>
              <w:rPr>
                <w:rFonts w:ascii="Times New Roman" w:hAnsi="Times New Roman" w:cs="Times New Roman"/>
              </w:rPr>
            </w:pPr>
          </w:p>
        </w:tc>
        <w:tc>
          <w:tcPr>
            <w:tcW w:w="2545" w:type="dxa"/>
            <w:vMerge/>
          </w:tcPr>
          <w:p w14:paraId="1A512FAA" w14:textId="77777777" w:rsidR="007C635C" w:rsidRDefault="007C635C">
            <w:pPr>
              <w:rPr>
                <w:rFonts w:ascii="Times New Roman" w:hAnsi="Times New Roman" w:cs="Times New Roman"/>
              </w:rPr>
            </w:pPr>
          </w:p>
        </w:tc>
      </w:tr>
      <w:tr w:rsidR="007C635C" w14:paraId="28646FEF" w14:textId="77777777" w:rsidTr="00185295">
        <w:trPr>
          <w:trHeight w:val="516"/>
        </w:trPr>
        <w:tc>
          <w:tcPr>
            <w:tcW w:w="1299" w:type="dxa"/>
            <w:vMerge/>
            <w:shd w:val="clear" w:color="auto" w:fill="AEAAAA" w:themeFill="background2" w:themeFillShade="BF"/>
          </w:tcPr>
          <w:p w14:paraId="4F889325" w14:textId="77777777" w:rsidR="007C635C" w:rsidRDefault="007C635C">
            <w:pPr>
              <w:rPr>
                <w:rFonts w:ascii="Times New Roman" w:hAnsi="Times New Roman" w:cs="Times New Roman"/>
              </w:rPr>
            </w:pPr>
          </w:p>
        </w:tc>
        <w:tc>
          <w:tcPr>
            <w:tcW w:w="2586" w:type="dxa"/>
          </w:tcPr>
          <w:p w14:paraId="4581DE0A" w14:textId="77777777" w:rsidR="007C635C" w:rsidRDefault="007C635C">
            <w:pPr>
              <w:rPr>
                <w:rFonts w:ascii="Times New Roman" w:hAnsi="Times New Roman" w:cs="Times New Roman"/>
              </w:rPr>
            </w:pPr>
            <w:r>
              <w:rPr>
                <w:rFonts w:ascii="Times New Roman" w:hAnsi="Times New Roman" w:cs="Times New Roman"/>
              </w:rPr>
              <w:t>Calc By.</w:t>
            </w:r>
          </w:p>
          <w:p w14:paraId="222FF92E" w14:textId="77777777" w:rsidR="007C635C" w:rsidRDefault="007C635C">
            <w:pPr>
              <w:rPr>
                <w:rFonts w:ascii="Times New Roman" w:hAnsi="Times New Roman" w:cs="Times New Roman"/>
              </w:rPr>
            </w:pPr>
            <w:r>
              <w:rPr>
                <w:rFonts w:ascii="Times New Roman" w:hAnsi="Times New Roman" w:cs="Times New Roman"/>
              </w:rPr>
              <w:t>Group 3.</w:t>
            </w:r>
          </w:p>
        </w:tc>
        <w:tc>
          <w:tcPr>
            <w:tcW w:w="2586" w:type="dxa"/>
          </w:tcPr>
          <w:p w14:paraId="2577217F" w14:textId="0FDF4B03" w:rsidR="007C635C" w:rsidRDefault="007C635C">
            <w:pPr>
              <w:rPr>
                <w:rFonts w:ascii="Times New Roman" w:hAnsi="Times New Roman" w:cs="Times New Roman"/>
              </w:rPr>
            </w:pPr>
            <w:r>
              <w:rPr>
                <w:rFonts w:ascii="Times New Roman" w:hAnsi="Times New Roman" w:cs="Times New Roman"/>
              </w:rPr>
              <w:t xml:space="preserve">Checked by: </w:t>
            </w:r>
          </w:p>
        </w:tc>
        <w:tc>
          <w:tcPr>
            <w:tcW w:w="2545" w:type="dxa"/>
          </w:tcPr>
          <w:p w14:paraId="664CB90F" w14:textId="4110AC6A" w:rsidR="007C635C" w:rsidRDefault="007C635C">
            <w:pPr>
              <w:rPr>
                <w:rFonts w:ascii="Times New Roman" w:hAnsi="Times New Roman" w:cs="Times New Roman"/>
              </w:rPr>
            </w:pPr>
            <w:r>
              <w:rPr>
                <w:rFonts w:ascii="Times New Roman" w:hAnsi="Times New Roman" w:cs="Times New Roman"/>
              </w:rPr>
              <w:t>Date:</w:t>
            </w:r>
            <w:r w:rsidR="000E1BE6">
              <w:rPr>
                <w:rFonts w:ascii="Times New Roman" w:hAnsi="Times New Roman" w:cs="Times New Roman"/>
              </w:rPr>
              <w:t xml:space="preserve"> 29/10/2024</w:t>
            </w:r>
          </w:p>
        </w:tc>
      </w:tr>
      <w:tr w:rsidR="004F5716" w14:paraId="15454692" w14:textId="77777777" w:rsidTr="00F4218B">
        <w:trPr>
          <w:trHeight w:val="516"/>
        </w:trPr>
        <w:tc>
          <w:tcPr>
            <w:tcW w:w="9016" w:type="dxa"/>
            <w:gridSpan w:val="4"/>
            <w:shd w:val="clear" w:color="auto" w:fill="auto"/>
          </w:tcPr>
          <w:p w14:paraId="58E4BAC7" w14:textId="77777777" w:rsidR="004F5716" w:rsidRDefault="004F5716">
            <w:pPr>
              <w:rPr>
                <w:rFonts w:ascii="Times New Roman" w:hAnsi="Times New Roman" w:cs="Times New Roman"/>
              </w:rPr>
            </w:pPr>
            <w:r w:rsidRPr="003A0024">
              <w:rPr>
                <w:rFonts w:ascii="Times New Roman" w:hAnsi="Times New Roman" w:cs="Times New Roman"/>
              </w:rPr>
              <w:drawing>
                <wp:inline distT="0" distB="0" distL="0" distR="0" wp14:anchorId="7687188F" wp14:editId="22061343">
                  <wp:extent cx="5540991" cy="7266642"/>
                  <wp:effectExtent l="0" t="0" r="3175" b="0"/>
                  <wp:docPr id="1471040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99865" name=""/>
                          <pic:cNvPicPr/>
                        </pic:nvPicPr>
                        <pic:blipFill>
                          <a:blip r:embed="rId49"/>
                          <a:stretch>
                            <a:fillRect/>
                          </a:stretch>
                        </pic:blipFill>
                        <pic:spPr>
                          <a:xfrm>
                            <a:off x="0" y="0"/>
                            <a:ext cx="5541387" cy="7267161"/>
                          </a:xfrm>
                          <a:prstGeom prst="rect">
                            <a:avLst/>
                          </a:prstGeom>
                        </pic:spPr>
                      </pic:pic>
                    </a:graphicData>
                  </a:graphic>
                </wp:inline>
              </w:drawing>
            </w:r>
          </w:p>
          <w:p w14:paraId="7BCA26F4" w14:textId="1AC44490" w:rsidR="003A30E4" w:rsidRDefault="003A30E4">
            <w:pPr>
              <w:rPr>
                <w:rFonts w:ascii="Times New Roman" w:hAnsi="Times New Roman" w:cs="Times New Roman"/>
              </w:rPr>
            </w:pPr>
          </w:p>
        </w:tc>
      </w:tr>
    </w:tbl>
    <w:p w14:paraId="5A06E623" w14:textId="77777777" w:rsidR="00185295" w:rsidRDefault="00185295">
      <w:r>
        <w:br w:type="page"/>
      </w:r>
    </w:p>
    <w:tbl>
      <w:tblPr>
        <w:tblStyle w:val="TableGrid"/>
        <w:tblW w:w="0" w:type="auto"/>
        <w:tblLook w:val="04A0" w:firstRow="1" w:lastRow="0" w:firstColumn="1" w:lastColumn="0" w:noHBand="0" w:noVBand="1"/>
      </w:tblPr>
      <w:tblGrid>
        <w:gridCol w:w="1725"/>
        <w:gridCol w:w="2293"/>
        <w:gridCol w:w="2434"/>
        <w:gridCol w:w="2564"/>
      </w:tblGrid>
      <w:tr w:rsidR="0056354A" w14:paraId="27B1BD2A" w14:textId="77777777" w:rsidTr="00185295">
        <w:tc>
          <w:tcPr>
            <w:tcW w:w="1299" w:type="dxa"/>
            <w:vMerge w:val="restart"/>
            <w:shd w:val="clear" w:color="auto" w:fill="AEAAAA" w:themeFill="background2" w:themeFillShade="BF"/>
          </w:tcPr>
          <w:p w14:paraId="3D39A4F7" w14:textId="2558C83F" w:rsidR="0056354A" w:rsidRDefault="0056354A">
            <w:pPr>
              <w:rPr>
                <w:rFonts w:ascii="Times New Roman" w:hAnsi="Times New Roman" w:cs="Times New Roman"/>
              </w:rPr>
            </w:pPr>
            <w:r>
              <w:rPr>
                <w:rFonts w:ascii="Times New Roman" w:hAnsi="Times New Roman" w:cs="Times New Roman"/>
              </w:rPr>
              <w:lastRenderedPageBreak/>
              <w:t>CEGE0021</w:t>
            </w:r>
          </w:p>
          <w:p w14:paraId="677A7923" w14:textId="6A0B3424" w:rsidR="0056354A" w:rsidRDefault="0056354A">
            <w:pPr>
              <w:rPr>
                <w:rFonts w:ascii="Times New Roman" w:hAnsi="Times New Roman" w:cs="Times New Roman"/>
              </w:rPr>
            </w:pPr>
            <w:r>
              <w:rPr>
                <w:rFonts w:ascii="Times New Roman" w:hAnsi="Times New Roman" w:cs="Times New Roman"/>
              </w:rPr>
              <w:t>Grp</w:t>
            </w:r>
          </w:p>
        </w:tc>
        <w:tc>
          <w:tcPr>
            <w:tcW w:w="5172" w:type="dxa"/>
            <w:gridSpan w:val="2"/>
            <w:vMerge w:val="restart"/>
          </w:tcPr>
          <w:p w14:paraId="608612A6" w14:textId="77777777" w:rsidR="0056354A" w:rsidRDefault="0056354A">
            <w:pPr>
              <w:rPr>
                <w:rFonts w:ascii="Times New Roman" w:hAnsi="Times New Roman" w:cs="Times New Roman"/>
              </w:rPr>
            </w:pPr>
            <w:r>
              <w:rPr>
                <w:rFonts w:ascii="Times New Roman" w:hAnsi="Times New Roman" w:cs="Times New Roman"/>
              </w:rPr>
              <w:t xml:space="preserve">Project </w:t>
            </w:r>
          </w:p>
          <w:p w14:paraId="12864977" w14:textId="77777777" w:rsidR="0056354A" w:rsidRDefault="0056354A">
            <w:pPr>
              <w:jc w:val="center"/>
              <w:rPr>
                <w:rFonts w:ascii="Times New Roman" w:hAnsi="Times New Roman" w:cs="Times New Roman"/>
              </w:rPr>
            </w:pPr>
            <w:r>
              <w:rPr>
                <w:rFonts w:ascii="Times New Roman" w:hAnsi="Times New Roman" w:cs="Times New Roman"/>
              </w:rPr>
              <w:t xml:space="preserve">School Design Project </w:t>
            </w:r>
          </w:p>
        </w:tc>
        <w:tc>
          <w:tcPr>
            <w:tcW w:w="2545" w:type="dxa"/>
          </w:tcPr>
          <w:p w14:paraId="44BD27EE" w14:textId="77777777" w:rsidR="0056354A" w:rsidRDefault="0056354A">
            <w:pPr>
              <w:rPr>
                <w:rFonts w:ascii="Times New Roman" w:hAnsi="Times New Roman" w:cs="Times New Roman"/>
              </w:rPr>
            </w:pPr>
            <w:r>
              <w:rPr>
                <w:rFonts w:ascii="Times New Roman" w:hAnsi="Times New Roman" w:cs="Times New Roman"/>
              </w:rPr>
              <w:t>Job ref:</w:t>
            </w:r>
          </w:p>
        </w:tc>
      </w:tr>
      <w:tr w:rsidR="00A568FD" w14:paraId="0C34C3F1" w14:textId="77777777" w:rsidTr="00185295">
        <w:tc>
          <w:tcPr>
            <w:tcW w:w="1299" w:type="dxa"/>
            <w:vMerge/>
            <w:shd w:val="clear" w:color="auto" w:fill="AEAAAA" w:themeFill="background2" w:themeFillShade="BF"/>
          </w:tcPr>
          <w:p w14:paraId="353F8AE5" w14:textId="77777777" w:rsidR="00A568FD" w:rsidRDefault="00A568FD">
            <w:pPr>
              <w:rPr>
                <w:rFonts w:ascii="Times New Roman" w:hAnsi="Times New Roman" w:cs="Times New Roman"/>
              </w:rPr>
            </w:pPr>
          </w:p>
        </w:tc>
        <w:tc>
          <w:tcPr>
            <w:tcW w:w="5172" w:type="dxa"/>
            <w:gridSpan w:val="2"/>
            <w:vMerge/>
          </w:tcPr>
          <w:p w14:paraId="61C04D2E" w14:textId="77777777" w:rsidR="00A568FD" w:rsidRDefault="00A568FD">
            <w:pPr>
              <w:rPr>
                <w:rFonts w:ascii="Times New Roman" w:hAnsi="Times New Roman" w:cs="Times New Roman"/>
              </w:rPr>
            </w:pPr>
          </w:p>
        </w:tc>
        <w:tc>
          <w:tcPr>
            <w:tcW w:w="2545" w:type="dxa"/>
          </w:tcPr>
          <w:p w14:paraId="295DBD52" w14:textId="77777777" w:rsidR="00A568FD" w:rsidRDefault="00A568FD">
            <w:pPr>
              <w:rPr>
                <w:rFonts w:ascii="Times New Roman" w:hAnsi="Times New Roman" w:cs="Times New Roman"/>
              </w:rPr>
            </w:pPr>
          </w:p>
        </w:tc>
      </w:tr>
      <w:tr w:rsidR="0056354A" w14:paraId="18480AD4" w14:textId="77777777" w:rsidTr="00185295">
        <w:trPr>
          <w:trHeight w:val="253"/>
        </w:trPr>
        <w:tc>
          <w:tcPr>
            <w:tcW w:w="1299" w:type="dxa"/>
            <w:vMerge/>
            <w:shd w:val="clear" w:color="auto" w:fill="AEAAAA" w:themeFill="background2" w:themeFillShade="BF"/>
          </w:tcPr>
          <w:p w14:paraId="68B2B6B8" w14:textId="77777777" w:rsidR="0056354A" w:rsidRDefault="0056354A">
            <w:pPr>
              <w:rPr>
                <w:rFonts w:ascii="Times New Roman" w:hAnsi="Times New Roman" w:cs="Times New Roman"/>
              </w:rPr>
            </w:pPr>
          </w:p>
        </w:tc>
        <w:tc>
          <w:tcPr>
            <w:tcW w:w="5172" w:type="dxa"/>
            <w:gridSpan w:val="2"/>
            <w:vMerge/>
          </w:tcPr>
          <w:p w14:paraId="2B188F1B" w14:textId="77777777" w:rsidR="0056354A" w:rsidRDefault="0056354A">
            <w:pPr>
              <w:jc w:val="center"/>
              <w:rPr>
                <w:rFonts w:ascii="Times New Roman" w:hAnsi="Times New Roman" w:cs="Times New Roman"/>
              </w:rPr>
            </w:pPr>
          </w:p>
        </w:tc>
        <w:tc>
          <w:tcPr>
            <w:tcW w:w="2545" w:type="dxa"/>
            <w:vMerge w:val="restart"/>
          </w:tcPr>
          <w:p w14:paraId="6836C59D" w14:textId="7D679E2E" w:rsidR="0056354A" w:rsidRDefault="0056354A">
            <w:pPr>
              <w:rPr>
                <w:rFonts w:ascii="Times New Roman" w:hAnsi="Times New Roman" w:cs="Times New Roman"/>
              </w:rPr>
            </w:pPr>
            <w:r>
              <w:rPr>
                <w:rFonts w:ascii="Times New Roman" w:hAnsi="Times New Roman" w:cs="Times New Roman"/>
              </w:rPr>
              <w:t xml:space="preserve">Sheet No/ </w:t>
            </w:r>
            <w:r w:rsidR="00A568FD">
              <w:rPr>
                <w:rFonts w:ascii="Times New Roman" w:hAnsi="Times New Roman" w:cs="Times New Roman"/>
              </w:rPr>
              <w:t>3</w:t>
            </w:r>
          </w:p>
        </w:tc>
      </w:tr>
      <w:tr w:rsidR="0056354A" w14:paraId="20DC693A" w14:textId="77777777" w:rsidTr="00185295">
        <w:tc>
          <w:tcPr>
            <w:tcW w:w="1299" w:type="dxa"/>
            <w:vMerge/>
            <w:shd w:val="clear" w:color="auto" w:fill="AEAAAA" w:themeFill="background2" w:themeFillShade="BF"/>
          </w:tcPr>
          <w:p w14:paraId="1ED424FC" w14:textId="77777777" w:rsidR="0056354A" w:rsidRDefault="0056354A">
            <w:pPr>
              <w:rPr>
                <w:rFonts w:ascii="Times New Roman" w:hAnsi="Times New Roman" w:cs="Times New Roman"/>
              </w:rPr>
            </w:pPr>
          </w:p>
        </w:tc>
        <w:tc>
          <w:tcPr>
            <w:tcW w:w="5172" w:type="dxa"/>
            <w:gridSpan w:val="2"/>
          </w:tcPr>
          <w:p w14:paraId="4B9B9357" w14:textId="77777777" w:rsidR="0056354A" w:rsidRDefault="0056354A">
            <w:pPr>
              <w:rPr>
                <w:rFonts w:ascii="Times New Roman" w:hAnsi="Times New Roman" w:cs="Times New Roman"/>
              </w:rPr>
            </w:pPr>
            <w:r>
              <w:rPr>
                <w:rFonts w:ascii="Times New Roman" w:hAnsi="Times New Roman" w:cs="Times New Roman"/>
              </w:rPr>
              <w:t>Section: Column</w:t>
            </w:r>
          </w:p>
          <w:p w14:paraId="2A70487F" w14:textId="77777777" w:rsidR="0056354A" w:rsidRDefault="0056354A">
            <w:pPr>
              <w:jc w:val="center"/>
              <w:rPr>
                <w:rFonts w:ascii="Times New Roman" w:hAnsi="Times New Roman" w:cs="Times New Roman"/>
              </w:rPr>
            </w:pPr>
          </w:p>
        </w:tc>
        <w:tc>
          <w:tcPr>
            <w:tcW w:w="2545" w:type="dxa"/>
            <w:vMerge/>
          </w:tcPr>
          <w:p w14:paraId="309A0C73" w14:textId="77777777" w:rsidR="0056354A" w:rsidRDefault="0056354A">
            <w:pPr>
              <w:rPr>
                <w:rFonts w:ascii="Times New Roman" w:hAnsi="Times New Roman" w:cs="Times New Roman"/>
              </w:rPr>
            </w:pPr>
          </w:p>
        </w:tc>
      </w:tr>
      <w:tr w:rsidR="0056354A" w14:paraId="13AC6F61" w14:textId="77777777" w:rsidTr="00185295">
        <w:trPr>
          <w:trHeight w:val="516"/>
        </w:trPr>
        <w:tc>
          <w:tcPr>
            <w:tcW w:w="1299" w:type="dxa"/>
            <w:vMerge/>
            <w:shd w:val="clear" w:color="auto" w:fill="AEAAAA" w:themeFill="background2" w:themeFillShade="BF"/>
          </w:tcPr>
          <w:p w14:paraId="42BD9A8E" w14:textId="77777777" w:rsidR="0056354A" w:rsidRDefault="0056354A">
            <w:pPr>
              <w:rPr>
                <w:rFonts w:ascii="Times New Roman" w:hAnsi="Times New Roman" w:cs="Times New Roman"/>
              </w:rPr>
            </w:pPr>
          </w:p>
        </w:tc>
        <w:tc>
          <w:tcPr>
            <w:tcW w:w="2586" w:type="dxa"/>
          </w:tcPr>
          <w:p w14:paraId="7EDF142C" w14:textId="77777777" w:rsidR="0056354A" w:rsidRDefault="0056354A">
            <w:pPr>
              <w:rPr>
                <w:rFonts w:ascii="Times New Roman" w:hAnsi="Times New Roman" w:cs="Times New Roman"/>
              </w:rPr>
            </w:pPr>
            <w:r>
              <w:rPr>
                <w:rFonts w:ascii="Times New Roman" w:hAnsi="Times New Roman" w:cs="Times New Roman"/>
              </w:rPr>
              <w:t>Calc By.</w:t>
            </w:r>
          </w:p>
          <w:p w14:paraId="4F15CCFA" w14:textId="77777777" w:rsidR="0056354A" w:rsidRDefault="0056354A">
            <w:pPr>
              <w:rPr>
                <w:rFonts w:ascii="Times New Roman" w:hAnsi="Times New Roman" w:cs="Times New Roman"/>
              </w:rPr>
            </w:pPr>
            <w:r>
              <w:rPr>
                <w:rFonts w:ascii="Times New Roman" w:hAnsi="Times New Roman" w:cs="Times New Roman"/>
              </w:rPr>
              <w:t>Group 3.</w:t>
            </w:r>
          </w:p>
        </w:tc>
        <w:tc>
          <w:tcPr>
            <w:tcW w:w="2586" w:type="dxa"/>
          </w:tcPr>
          <w:p w14:paraId="1265695E" w14:textId="77777777" w:rsidR="0056354A" w:rsidRDefault="0056354A">
            <w:pPr>
              <w:rPr>
                <w:rFonts w:ascii="Times New Roman" w:hAnsi="Times New Roman" w:cs="Times New Roman"/>
              </w:rPr>
            </w:pPr>
            <w:r>
              <w:rPr>
                <w:rFonts w:ascii="Times New Roman" w:hAnsi="Times New Roman" w:cs="Times New Roman"/>
              </w:rPr>
              <w:t xml:space="preserve">Checked by: </w:t>
            </w:r>
          </w:p>
        </w:tc>
        <w:tc>
          <w:tcPr>
            <w:tcW w:w="2545" w:type="dxa"/>
          </w:tcPr>
          <w:p w14:paraId="5787E6C1" w14:textId="77777777" w:rsidR="0056354A" w:rsidRDefault="0056354A">
            <w:pPr>
              <w:rPr>
                <w:rFonts w:ascii="Times New Roman" w:hAnsi="Times New Roman" w:cs="Times New Roman"/>
              </w:rPr>
            </w:pPr>
            <w:r>
              <w:rPr>
                <w:rFonts w:ascii="Times New Roman" w:hAnsi="Times New Roman" w:cs="Times New Roman"/>
              </w:rPr>
              <w:t>Date: 29/10/2024</w:t>
            </w:r>
          </w:p>
        </w:tc>
      </w:tr>
      <w:tr w:rsidR="00185295" w14:paraId="66F5892D" w14:textId="77777777" w:rsidTr="00185295">
        <w:trPr>
          <w:trHeight w:val="516"/>
        </w:trPr>
        <w:tc>
          <w:tcPr>
            <w:tcW w:w="9016" w:type="dxa"/>
            <w:gridSpan w:val="4"/>
            <w:shd w:val="clear" w:color="auto" w:fill="auto"/>
          </w:tcPr>
          <w:p w14:paraId="583AE87B" w14:textId="7FFC5BF3" w:rsidR="00185295" w:rsidRDefault="00185295">
            <w:pPr>
              <w:rPr>
                <w:rFonts w:ascii="Times New Roman" w:hAnsi="Times New Roman" w:cs="Times New Roman"/>
              </w:rPr>
            </w:pPr>
            <w:r w:rsidRPr="003A0024">
              <w:drawing>
                <wp:inline distT="0" distB="0" distL="0" distR="0" wp14:anchorId="0F606939" wp14:editId="0D154697">
                  <wp:extent cx="5654843" cy="7488627"/>
                  <wp:effectExtent l="0" t="0" r="3175" b="0"/>
                  <wp:docPr id="1642639860" name="Picture 164263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82547" name=""/>
                          <pic:cNvPicPr/>
                        </pic:nvPicPr>
                        <pic:blipFill>
                          <a:blip r:embed="rId50"/>
                          <a:stretch>
                            <a:fillRect/>
                          </a:stretch>
                        </pic:blipFill>
                        <pic:spPr>
                          <a:xfrm>
                            <a:off x="0" y="0"/>
                            <a:ext cx="5671440" cy="7510607"/>
                          </a:xfrm>
                          <a:prstGeom prst="rect">
                            <a:avLst/>
                          </a:prstGeom>
                        </pic:spPr>
                      </pic:pic>
                    </a:graphicData>
                  </a:graphic>
                </wp:inline>
              </w:drawing>
            </w:r>
          </w:p>
        </w:tc>
      </w:tr>
    </w:tbl>
    <w:p w14:paraId="683B41F0" w14:textId="5E0725EB" w:rsidR="003A30E4" w:rsidRDefault="003A30E4" w:rsidP="007F2B07">
      <w:pPr>
        <w:rPr>
          <w:rFonts w:ascii="Times New Roman" w:hAnsi="Times New Roman" w:cs="Times New Roman"/>
        </w:rPr>
      </w:pPr>
    </w:p>
    <w:tbl>
      <w:tblPr>
        <w:tblStyle w:val="TableGrid"/>
        <w:tblW w:w="0" w:type="auto"/>
        <w:tblLook w:val="04A0" w:firstRow="1" w:lastRow="0" w:firstColumn="1" w:lastColumn="0" w:noHBand="0" w:noVBand="1"/>
      </w:tblPr>
      <w:tblGrid>
        <w:gridCol w:w="1716"/>
        <w:gridCol w:w="2286"/>
        <w:gridCol w:w="2428"/>
        <w:gridCol w:w="2586"/>
      </w:tblGrid>
      <w:tr w:rsidR="00477CF3" w14:paraId="4023ADBC" w14:textId="77777777">
        <w:tc>
          <w:tcPr>
            <w:tcW w:w="1288" w:type="dxa"/>
            <w:vMerge w:val="restart"/>
            <w:shd w:val="clear" w:color="auto" w:fill="AEAAAA" w:themeFill="background2" w:themeFillShade="BF"/>
          </w:tcPr>
          <w:p w14:paraId="34AD3C5B" w14:textId="77777777" w:rsidR="00477CF3" w:rsidRDefault="00477CF3">
            <w:pPr>
              <w:rPr>
                <w:rFonts w:ascii="Times New Roman" w:hAnsi="Times New Roman" w:cs="Times New Roman"/>
              </w:rPr>
            </w:pPr>
            <w:r>
              <w:rPr>
                <w:rFonts w:ascii="Times New Roman" w:hAnsi="Times New Roman" w:cs="Times New Roman"/>
              </w:rPr>
              <w:lastRenderedPageBreak/>
              <w:t>CEGE0021</w:t>
            </w:r>
          </w:p>
          <w:p w14:paraId="74F148BF" w14:textId="77777777" w:rsidR="00477CF3" w:rsidRDefault="00477CF3">
            <w:pPr>
              <w:rPr>
                <w:rFonts w:ascii="Times New Roman" w:hAnsi="Times New Roman" w:cs="Times New Roman"/>
              </w:rPr>
            </w:pPr>
            <w:r>
              <w:rPr>
                <w:rFonts w:ascii="Times New Roman" w:hAnsi="Times New Roman" w:cs="Times New Roman"/>
              </w:rPr>
              <w:t xml:space="preserve">Grp </w:t>
            </w:r>
          </w:p>
        </w:tc>
        <w:tc>
          <w:tcPr>
            <w:tcW w:w="5152" w:type="dxa"/>
            <w:gridSpan w:val="2"/>
            <w:vMerge w:val="restart"/>
          </w:tcPr>
          <w:p w14:paraId="6780B17C" w14:textId="77777777" w:rsidR="00477CF3" w:rsidRDefault="00477CF3">
            <w:pPr>
              <w:rPr>
                <w:rFonts w:ascii="Times New Roman" w:hAnsi="Times New Roman" w:cs="Times New Roman"/>
              </w:rPr>
            </w:pPr>
            <w:r>
              <w:rPr>
                <w:rFonts w:ascii="Times New Roman" w:hAnsi="Times New Roman" w:cs="Times New Roman"/>
              </w:rPr>
              <w:t xml:space="preserve">Project </w:t>
            </w:r>
          </w:p>
          <w:p w14:paraId="4F25C3AE" w14:textId="77777777" w:rsidR="00477CF3" w:rsidRDefault="00477CF3">
            <w:pPr>
              <w:jc w:val="center"/>
              <w:rPr>
                <w:rFonts w:ascii="Times New Roman" w:hAnsi="Times New Roman" w:cs="Times New Roman"/>
              </w:rPr>
            </w:pPr>
            <w:r>
              <w:rPr>
                <w:rFonts w:ascii="Times New Roman" w:hAnsi="Times New Roman" w:cs="Times New Roman"/>
              </w:rPr>
              <w:t xml:space="preserve">School Design Project </w:t>
            </w:r>
          </w:p>
        </w:tc>
        <w:tc>
          <w:tcPr>
            <w:tcW w:w="2576" w:type="dxa"/>
          </w:tcPr>
          <w:p w14:paraId="76D0B7AF" w14:textId="77777777" w:rsidR="00477CF3" w:rsidRDefault="00477CF3">
            <w:pPr>
              <w:rPr>
                <w:rFonts w:ascii="Times New Roman" w:hAnsi="Times New Roman" w:cs="Times New Roman"/>
              </w:rPr>
            </w:pPr>
            <w:r>
              <w:rPr>
                <w:rFonts w:ascii="Times New Roman" w:hAnsi="Times New Roman" w:cs="Times New Roman"/>
              </w:rPr>
              <w:t>Job ref:</w:t>
            </w:r>
          </w:p>
        </w:tc>
      </w:tr>
      <w:tr w:rsidR="00477CF3" w14:paraId="13D431AF" w14:textId="77777777">
        <w:trPr>
          <w:trHeight w:val="253"/>
        </w:trPr>
        <w:tc>
          <w:tcPr>
            <w:tcW w:w="1288" w:type="dxa"/>
            <w:vMerge/>
            <w:shd w:val="clear" w:color="auto" w:fill="AEAAAA" w:themeFill="background2" w:themeFillShade="BF"/>
          </w:tcPr>
          <w:p w14:paraId="33CCD433" w14:textId="77777777" w:rsidR="00477CF3" w:rsidRDefault="00477CF3">
            <w:pPr>
              <w:rPr>
                <w:rFonts w:ascii="Times New Roman" w:hAnsi="Times New Roman" w:cs="Times New Roman"/>
              </w:rPr>
            </w:pPr>
          </w:p>
        </w:tc>
        <w:tc>
          <w:tcPr>
            <w:tcW w:w="5152" w:type="dxa"/>
            <w:gridSpan w:val="2"/>
            <w:vMerge/>
          </w:tcPr>
          <w:p w14:paraId="53F56644" w14:textId="77777777" w:rsidR="00477CF3" w:rsidRDefault="00477CF3">
            <w:pPr>
              <w:jc w:val="center"/>
              <w:rPr>
                <w:rFonts w:ascii="Times New Roman" w:hAnsi="Times New Roman" w:cs="Times New Roman"/>
              </w:rPr>
            </w:pPr>
          </w:p>
        </w:tc>
        <w:tc>
          <w:tcPr>
            <w:tcW w:w="2576" w:type="dxa"/>
            <w:vMerge w:val="restart"/>
          </w:tcPr>
          <w:p w14:paraId="08613252" w14:textId="62E1CD6E" w:rsidR="00477CF3" w:rsidRDefault="00477CF3">
            <w:pPr>
              <w:rPr>
                <w:rFonts w:ascii="Times New Roman" w:hAnsi="Times New Roman" w:cs="Times New Roman"/>
              </w:rPr>
            </w:pPr>
            <w:r>
              <w:rPr>
                <w:rFonts w:ascii="Times New Roman" w:hAnsi="Times New Roman" w:cs="Times New Roman"/>
              </w:rPr>
              <w:t xml:space="preserve">Sheet No/ </w:t>
            </w:r>
            <w:r w:rsidR="0056354A">
              <w:rPr>
                <w:rFonts w:ascii="Times New Roman" w:hAnsi="Times New Roman" w:cs="Times New Roman"/>
              </w:rPr>
              <w:t>3</w:t>
            </w:r>
          </w:p>
        </w:tc>
      </w:tr>
      <w:tr w:rsidR="00477CF3" w14:paraId="495892F4" w14:textId="77777777">
        <w:tc>
          <w:tcPr>
            <w:tcW w:w="1288" w:type="dxa"/>
            <w:vMerge/>
            <w:shd w:val="clear" w:color="auto" w:fill="AEAAAA" w:themeFill="background2" w:themeFillShade="BF"/>
          </w:tcPr>
          <w:p w14:paraId="4E82BB66" w14:textId="77777777" w:rsidR="00477CF3" w:rsidRDefault="00477CF3">
            <w:pPr>
              <w:rPr>
                <w:rFonts w:ascii="Times New Roman" w:hAnsi="Times New Roman" w:cs="Times New Roman"/>
              </w:rPr>
            </w:pPr>
          </w:p>
        </w:tc>
        <w:tc>
          <w:tcPr>
            <w:tcW w:w="5152" w:type="dxa"/>
            <w:gridSpan w:val="2"/>
          </w:tcPr>
          <w:p w14:paraId="085C1412" w14:textId="77777777" w:rsidR="00477CF3" w:rsidRDefault="00477CF3">
            <w:pPr>
              <w:rPr>
                <w:rFonts w:ascii="Times New Roman" w:hAnsi="Times New Roman" w:cs="Times New Roman"/>
              </w:rPr>
            </w:pPr>
            <w:r>
              <w:rPr>
                <w:rFonts w:ascii="Times New Roman" w:hAnsi="Times New Roman" w:cs="Times New Roman"/>
              </w:rPr>
              <w:t xml:space="preserve">Section: Column </w:t>
            </w:r>
          </w:p>
          <w:p w14:paraId="4F7AAC1D" w14:textId="77777777" w:rsidR="00477CF3" w:rsidRDefault="00477CF3">
            <w:pPr>
              <w:jc w:val="center"/>
              <w:rPr>
                <w:rFonts w:ascii="Times New Roman" w:hAnsi="Times New Roman" w:cs="Times New Roman"/>
              </w:rPr>
            </w:pPr>
          </w:p>
        </w:tc>
        <w:tc>
          <w:tcPr>
            <w:tcW w:w="2576" w:type="dxa"/>
            <w:vMerge/>
          </w:tcPr>
          <w:p w14:paraId="3029A981" w14:textId="77777777" w:rsidR="00477CF3" w:rsidRDefault="00477CF3">
            <w:pPr>
              <w:rPr>
                <w:rFonts w:ascii="Times New Roman" w:hAnsi="Times New Roman" w:cs="Times New Roman"/>
              </w:rPr>
            </w:pPr>
          </w:p>
        </w:tc>
      </w:tr>
      <w:tr w:rsidR="00477CF3" w14:paraId="2B303348" w14:textId="77777777">
        <w:trPr>
          <w:trHeight w:val="516"/>
        </w:trPr>
        <w:tc>
          <w:tcPr>
            <w:tcW w:w="1288" w:type="dxa"/>
            <w:vMerge/>
            <w:shd w:val="clear" w:color="auto" w:fill="AEAAAA" w:themeFill="background2" w:themeFillShade="BF"/>
          </w:tcPr>
          <w:p w14:paraId="660A735B" w14:textId="77777777" w:rsidR="00477CF3" w:rsidRDefault="00477CF3">
            <w:pPr>
              <w:rPr>
                <w:rFonts w:ascii="Times New Roman" w:hAnsi="Times New Roman" w:cs="Times New Roman"/>
              </w:rPr>
            </w:pPr>
          </w:p>
        </w:tc>
        <w:tc>
          <w:tcPr>
            <w:tcW w:w="2576" w:type="dxa"/>
          </w:tcPr>
          <w:p w14:paraId="39F8464C" w14:textId="77777777" w:rsidR="00477CF3" w:rsidRDefault="00477CF3">
            <w:pPr>
              <w:rPr>
                <w:rFonts w:ascii="Times New Roman" w:hAnsi="Times New Roman" w:cs="Times New Roman"/>
              </w:rPr>
            </w:pPr>
            <w:r>
              <w:rPr>
                <w:rFonts w:ascii="Times New Roman" w:hAnsi="Times New Roman" w:cs="Times New Roman"/>
              </w:rPr>
              <w:t>Calc By.</w:t>
            </w:r>
          </w:p>
          <w:p w14:paraId="04AD9C18" w14:textId="77777777" w:rsidR="00477CF3" w:rsidRDefault="00477CF3">
            <w:pPr>
              <w:rPr>
                <w:rFonts w:ascii="Times New Roman" w:hAnsi="Times New Roman" w:cs="Times New Roman"/>
              </w:rPr>
            </w:pPr>
            <w:r>
              <w:rPr>
                <w:rFonts w:ascii="Times New Roman" w:hAnsi="Times New Roman" w:cs="Times New Roman"/>
              </w:rPr>
              <w:t>Group 3.</w:t>
            </w:r>
          </w:p>
        </w:tc>
        <w:tc>
          <w:tcPr>
            <w:tcW w:w="2576" w:type="dxa"/>
          </w:tcPr>
          <w:p w14:paraId="1349E6F7" w14:textId="77777777" w:rsidR="00477CF3" w:rsidRDefault="00477CF3">
            <w:pPr>
              <w:rPr>
                <w:rFonts w:ascii="Times New Roman" w:hAnsi="Times New Roman" w:cs="Times New Roman"/>
              </w:rPr>
            </w:pPr>
            <w:r>
              <w:rPr>
                <w:rFonts w:ascii="Times New Roman" w:hAnsi="Times New Roman" w:cs="Times New Roman"/>
              </w:rPr>
              <w:t xml:space="preserve">Checked by: </w:t>
            </w:r>
          </w:p>
        </w:tc>
        <w:tc>
          <w:tcPr>
            <w:tcW w:w="2576" w:type="dxa"/>
          </w:tcPr>
          <w:p w14:paraId="152E4595" w14:textId="77777777" w:rsidR="00477CF3" w:rsidRDefault="00477CF3">
            <w:pPr>
              <w:rPr>
                <w:rFonts w:ascii="Times New Roman" w:hAnsi="Times New Roman" w:cs="Times New Roman"/>
              </w:rPr>
            </w:pPr>
            <w:r>
              <w:rPr>
                <w:rFonts w:ascii="Times New Roman" w:hAnsi="Times New Roman" w:cs="Times New Roman"/>
              </w:rPr>
              <w:t>Date: 29/10/2024</w:t>
            </w:r>
          </w:p>
        </w:tc>
      </w:tr>
      <w:tr w:rsidR="00185295" w14:paraId="0763396B" w14:textId="77777777" w:rsidTr="00185295">
        <w:trPr>
          <w:trHeight w:val="516"/>
        </w:trPr>
        <w:tc>
          <w:tcPr>
            <w:tcW w:w="9016" w:type="dxa"/>
            <w:gridSpan w:val="4"/>
            <w:shd w:val="clear" w:color="auto" w:fill="auto"/>
          </w:tcPr>
          <w:p w14:paraId="685E5EAE" w14:textId="7510FA24" w:rsidR="00185295" w:rsidRDefault="00185295">
            <w:pPr>
              <w:rPr>
                <w:rFonts w:ascii="Times New Roman" w:hAnsi="Times New Roman" w:cs="Times New Roman"/>
              </w:rPr>
            </w:pPr>
            <w:r w:rsidRPr="003A0024">
              <w:drawing>
                <wp:inline distT="0" distB="0" distL="0" distR="0" wp14:anchorId="27592A18" wp14:editId="1D0A66A3">
                  <wp:extent cx="5597643" cy="7285121"/>
                  <wp:effectExtent l="0" t="0" r="3175" b="0"/>
                  <wp:docPr id="276258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174" name=""/>
                          <pic:cNvPicPr/>
                        </pic:nvPicPr>
                        <pic:blipFill>
                          <a:blip r:embed="rId51"/>
                          <a:stretch>
                            <a:fillRect/>
                          </a:stretch>
                        </pic:blipFill>
                        <pic:spPr>
                          <a:xfrm>
                            <a:off x="0" y="0"/>
                            <a:ext cx="5608690" cy="7299499"/>
                          </a:xfrm>
                          <a:prstGeom prst="rect">
                            <a:avLst/>
                          </a:prstGeom>
                        </pic:spPr>
                      </pic:pic>
                    </a:graphicData>
                  </a:graphic>
                </wp:inline>
              </w:drawing>
            </w:r>
          </w:p>
        </w:tc>
      </w:tr>
    </w:tbl>
    <w:p w14:paraId="7D528EA5" w14:textId="1BD9255A" w:rsidR="00477CF3" w:rsidRDefault="00477CF3" w:rsidP="007F2B07"/>
    <w:p w14:paraId="53B6C1A6" w14:textId="74D90F6C" w:rsidR="003A30E4" w:rsidRDefault="003A30E4">
      <w:r>
        <w:br w:type="page"/>
      </w:r>
    </w:p>
    <w:tbl>
      <w:tblPr>
        <w:tblStyle w:val="TableGrid"/>
        <w:tblW w:w="0" w:type="auto"/>
        <w:tblLook w:val="04A0" w:firstRow="1" w:lastRow="0" w:firstColumn="1" w:lastColumn="0" w:noHBand="0" w:noVBand="1"/>
      </w:tblPr>
      <w:tblGrid>
        <w:gridCol w:w="1288"/>
        <w:gridCol w:w="2576"/>
        <w:gridCol w:w="2576"/>
        <w:gridCol w:w="2576"/>
      </w:tblGrid>
      <w:tr w:rsidR="00477CF3" w14:paraId="2F26B035" w14:textId="77777777">
        <w:tc>
          <w:tcPr>
            <w:tcW w:w="1288" w:type="dxa"/>
            <w:vMerge w:val="restart"/>
            <w:shd w:val="clear" w:color="auto" w:fill="AEAAAA" w:themeFill="background2" w:themeFillShade="BF"/>
          </w:tcPr>
          <w:p w14:paraId="633756E3" w14:textId="77777777" w:rsidR="00477CF3" w:rsidRDefault="00477CF3">
            <w:pPr>
              <w:rPr>
                <w:rFonts w:ascii="Times New Roman" w:hAnsi="Times New Roman" w:cs="Times New Roman"/>
              </w:rPr>
            </w:pPr>
            <w:r>
              <w:rPr>
                <w:rFonts w:ascii="Times New Roman" w:hAnsi="Times New Roman" w:cs="Times New Roman"/>
              </w:rPr>
              <w:lastRenderedPageBreak/>
              <w:t>CEGE0021</w:t>
            </w:r>
          </w:p>
          <w:p w14:paraId="5D0D218C" w14:textId="77777777" w:rsidR="00477CF3" w:rsidRDefault="00477CF3">
            <w:pPr>
              <w:rPr>
                <w:rFonts w:ascii="Times New Roman" w:hAnsi="Times New Roman" w:cs="Times New Roman"/>
              </w:rPr>
            </w:pPr>
            <w:r>
              <w:rPr>
                <w:rFonts w:ascii="Times New Roman" w:hAnsi="Times New Roman" w:cs="Times New Roman"/>
              </w:rPr>
              <w:t xml:space="preserve">Grp </w:t>
            </w:r>
          </w:p>
        </w:tc>
        <w:tc>
          <w:tcPr>
            <w:tcW w:w="5152" w:type="dxa"/>
            <w:gridSpan w:val="2"/>
            <w:vMerge w:val="restart"/>
          </w:tcPr>
          <w:p w14:paraId="5BCCE4F4" w14:textId="77777777" w:rsidR="00477CF3" w:rsidRDefault="00477CF3">
            <w:pPr>
              <w:rPr>
                <w:rFonts w:ascii="Times New Roman" w:hAnsi="Times New Roman" w:cs="Times New Roman"/>
              </w:rPr>
            </w:pPr>
            <w:r>
              <w:rPr>
                <w:rFonts w:ascii="Times New Roman" w:hAnsi="Times New Roman" w:cs="Times New Roman"/>
              </w:rPr>
              <w:t xml:space="preserve">Project </w:t>
            </w:r>
          </w:p>
          <w:p w14:paraId="5E785076" w14:textId="77777777" w:rsidR="00477CF3" w:rsidRDefault="00477CF3">
            <w:pPr>
              <w:jc w:val="center"/>
              <w:rPr>
                <w:rFonts w:ascii="Times New Roman" w:hAnsi="Times New Roman" w:cs="Times New Roman"/>
              </w:rPr>
            </w:pPr>
            <w:r>
              <w:rPr>
                <w:rFonts w:ascii="Times New Roman" w:hAnsi="Times New Roman" w:cs="Times New Roman"/>
              </w:rPr>
              <w:t xml:space="preserve">School Design Project </w:t>
            </w:r>
          </w:p>
        </w:tc>
        <w:tc>
          <w:tcPr>
            <w:tcW w:w="2576" w:type="dxa"/>
          </w:tcPr>
          <w:p w14:paraId="48B3A751" w14:textId="77777777" w:rsidR="00477CF3" w:rsidRDefault="00477CF3">
            <w:pPr>
              <w:rPr>
                <w:rFonts w:ascii="Times New Roman" w:hAnsi="Times New Roman" w:cs="Times New Roman"/>
              </w:rPr>
            </w:pPr>
            <w:r>
              <w:rPr>
                <w:rFonts w:ascii="Times New Roman" w:hAnsi="Times New Roman" w:cs="Times New Roman"/>
              </w:rPr>
              <w:t>Job ref:</w:t>
            </w:r>
          </w:p>
        </w:tc>
      </w:tr>
      <w:tr w:rsidR="00477CF3" w14:paraId="75B31745" w14:textId="77777777">
        <w:trPr>
          <w:trHeight w:val="253"/>
        </w:trPr>
        <w:tc>
          <w:tcPr>
            <w:tcW w:w="1288" w:type="dxa"/>
            <w:vMerge/>
            <w:shd w:val="clear" w:color="auto" w:fill="AEAAAA" w:themeFill="background2" w:themeFillShade="BF"/>
          </w:tcPr>
          <w:p w14:paraId="7A42BCAA" w14:textId="77777777" w:rsidR="00477CF3" w:rsidRDefault="00477CF3">
            <w:pPr>
              <w:rPr>
                <w:rFonts w:ascii="Times New Roman" w:hAnsi="Times New Roman" w:cs="Times New Roman"/>
              </w:rPr>
            </w:pPr>
          </w:p>
        </w:tc>
        <w:tc>
          <w:tcPr>
            <w:tcW w:w="5152" w:type="dxa"/>
            <w:gridSpan w:val="2"/>
            <w:vMerge/>
          </w:tcPr>
          <w:p w14:paraId="6D4CB6AC" w14:textId="77777777" w:rsidR="00477CF3" w:rsidRDefault="00477CF3">
            <w:pPr>
              <w:jc w:val="center"/>
              <w:rPr>
                <w:rFonts w:ascii="Times New Roman" w:hAnsi="Times New Roman" w:cs="Times New Roman"/>
              </w:rPr>
            </w:pPr>
          </w:p>
        </w:tc>
        <w:tc>
          <w:tcPr>
            <w:tcW w:w="2576" w:type="dxa"/>
            <w:vMerge w:val="restart"/>
          </w:tcPr>
          <w:p w14:paraId="3308DA7F" w14:textId="1F6402FA" w:rsidR="00477CF3" w:rsidRDefault="00477CF3">
            <w:pPr>
              <w:rPr>
                <w:rFonts w:ascii="Times New Roman" w:hAnsi="Times New Roman" w:cs="Times New Roman"/>
              </w:rPr>
            </w:pPr>
            <w:r>
              <w:rPr>
                <w:rFonts w:ascii="Times New Roman" w:hAnsi="Times New Roman" w:cs="Times New Roman"/>
              </w:rPr>
              <w:t xml:space="preserve">Sheet No/ </w:t>
            </w:r>
            <w:r w:rsidR="0056354A">
              <w:rPr>
                <w:rFonts w:ascii="Times New Roman" w:hAnsi="Times New Roman" w:cs="Times New Roman"/>
              </w:rPr>
              <w:t>4</w:t>
            </w:r>
          </w:p>
        </w:tc>
      </w:tr>
      <w:tr w:rsidR="00477CF3" w14:paraId="4496F539" w14:textId="77777777">
        <w:tc>
          <w:tcPr>
            <w:tcW w:w="1288" w:type="dxa"/>
            <w:vMerge/>
            <w:shd w:val="clear" w:color="auto" w:fill="AEAAAA" w:themeFill="background2" w:themeFillShade="BF"/>
          </w:tcPr>
          <w:p w14:paraId="7290A9CD" w14:textId="77777777" w:rsidR="00477CF3" w:rsidRDefault="00477CF3">
            <w:pPr>
              <w:rPr>
                <w:rFonts w:ascii="Times New Roman" w:hAnsi="Times New Roman" w:cs="Times New Roman"/>
              </w:rPr>
            </w:pPr>
          </w:p>
        </w:tc>
        <w:tc>
          <w:tcPr>
            <w:tcW w:w="5152" w:type="dxa"/>
            <w:gridSpan w:val="2"/>
          </w:tcPr>
          <w:p w14:paraId="32CF015A" w14:textId="77777777" w:rsidR="00477CF3" w:rsidRDefault="00477CF3">
            <w:pPr>
              <w:rPr>
                <w:rFonts w:ascii="Times New Roman" w:hAnsi="Times New Roman" w:cs="Times New Roman"/>
              </w:rPr>
            </w:pPr>
            <w:r>
              <w:rPr>
                <w:rFonts w:ascii="Times New Roman" w:hAnsi="Times New Roman" w:cs="Times New Roman"/>
              </w:rPr>
              <w:t xml:space="preserve">Section: Column </w:t>
            </w:r>
          </w:p>
          <w:p w14:paraId="4A73B87B" w14:textId="77777777" w:rsidR="00477CF3" w:rsidRDefault="00477CF3">
            <w:pPr>
              <w:jc w:val="center"/>
              <w:rPr>
                <w:rFonts w:ascii="Times New Roman" w:hAnsi="Times New Roman" w:cs="Times New Roman"/>
              </w:rPr>
            </w:pPr>
          </w:p>
        </w:tc>
        <w:tc>
          <w:tcPr>
            <w:tcW w:w="2576" w:type="dxa"/>
            <w:vMerge/>
          </w:tcPr>
          <w:p w14:paraId="547917E8" w14:textId="77777777" w:rsidR="00477CF3" w:rsidRDefault="00477CF3">
            <w:pPr>
              <w:rPr>
                <w:rFonts w:ascii="Times New Roman" w:hAnsi="Times New Roman" w:cs="Times New Roman"/>
              </w:rPr>
            </w:pPr>
          </w:p>
        </w:tc>
      </w:tr>
      <w:tr w:rsidR="00477CF3" w14:paraId="2D2AD472" w14:textId="77777777">
        <w:trPr>
          <w:trHeight w:val="516"/>
        </w:trPr>
        <w:tc>
          <w:tcPr>
            <w:tcW w:w="1288" w:type="dxa"/>
            <w:vMerge/>
            <w:shd w:val="clear" w:color="auto" w:fill="AEAAAA" w:themeFill="background2" w:themeFillShade="BF"/>
          </w:tcPr>
          <w:p w14:paraId="6E4A72A8" w14:textId="77777777" w:rsidR="00477CF3" w:rsidRDefault="00477CF3">
            <w:pPr>
              <w:rPr>
                <w:rFonts w:ascii="Times New Roman" w:hAnsi="Times New Roman" w:cs="Times New Roman"/>
              </w:rPr>
            </w:pPr>
          </w:p>
        </w:tc>
        <w:tc>
          <w:tcPr>
            <w:tcW w:w="2576" w:type="dxa"/>
          </w:tcPr>
          <w:p w14:paraId="391D86E6" w14:textId="77777777" w:rsidR="00477CF3" w:rsidRDefault="00477CF3">
            <w:pPr>
              <w:rPr>
                <w:rFonts w:ascii="Times New Roman" w:hAnsi="Times New Roman" w:cs="Times New Roman"/>
              </w:rPr>
            </w:pPr>
            <w:r>
              <w:rPr>
                <w:rFonts w:ascii="Times New Roman" w:hAnsi="Times New Roman" w:cs="Times New Roman"/>
              </w:rPr>
              <w:t>Calc By.</w:t>
            </w:r>
          </w:p>
          <w:p w14:paraId="3CCD06BD" w14:textId="77777777" w:rsidR="00477CF3" w:rsidRDefault="00477CF3">
            <w:pPr>
              <w:rPr>
                <w:rFonts w:ascii="Times New Roman" w:hAnsi="Times New Roman" w:cs="Times New Roman"/>
              </w:rPr>
            </w:pPr>
            <w:r>
              <w:rPr>
                <w:rFonts w:ascii="Times New Roman" w:hAnsi="Times New Roman" w:cs="Times New Roman"/>
              </w:rPr>
              <w:t>Group 3.</w:t>
            </w:r>
          </w:p>
        </w:tc>
        <w:tc>
          <w:tcPr>
            <w:tcW w:w="2576" w:type="dxa"/>
          </w:tcPr>
          <w:p w14:paraId="20884AB1" w14:textId="77777777" w:rsidR="00477CF3" w:rsidRDefault="00477CF3">
            <w:pPr>
              <w:rPr>
                <w:rFonts w:ascii="Times New Roman" w:hAnsi="Times New Roman" w:cs="Times New Roman"/>
              </w:rPr>
            </w:pPr>
            <w:r>
              <w:rPr>
                <w:rFonts w:ascii="Times New Roman" w:hAnsi="Times New Roman" w:cs="Times New Roman"/>
              </w:rPr>
              <w:t xml:space="preserve">Checked by: </w:t>
            </w:r>
          </w:p>
        </w:tc>
        <w:tc>
          <w:tcPr>
            <w:tcW w:w="2576" w:type="dxa"/>
          </w:tcPr>
          <w:p w14:paraId="27A62D76" w14:textId="77777777" w:rsidR="00477CF3" w:rsidRDefault="00477CF3">
            <w:pPr>
              <w:rPr>
                <w:rFonts w:ascii="Times New Roman" w:hAnsi="Times New Roman" w:cs="Times New Roman"/>
              </w:rPr>
            </w:pPr>
            <w:r>
              <w:rPr>
                <w:rFonts w:ascii="Times New Roman" w:hAnsi="Times New Roman" w:cs="Times New Roman"/>
              </w:rPr>
              <w:t>Date: 29/10/2024</w:t>
            </w:r>
          </w:p>
        </w:tc>
      </w:tr>
      <w:tr w:rsidR="00185295" w14:paraId="4DDB77A0" w14:textId="77777777" w:rsidTr="00185295">
        <w:trPr>
          <w:trHeight w:val="516"/>
        </w:trPr>
        <w:tc>
          <w:tcPr>
            <w:tcW w:w="9016" w:type="dxa"/>
            <w:gridSpan w:val="4"/>
            <w:shd w:val="clear" w:color="auto" w:fill="auto"/>
          </w:tcPr>
          <w:p w14:paraId="65CB9336" w14:textId="358F9922" w:rsidR="00185295" w:rsidRDefault="00185295">
            <w:pPr>
              <w:rPr>
                <w:rFonts w:ascii="Times New Roman" w:hAnsi="Times New Roman" w:cs="Times New Roman"/>
              </w:rPr>
            </w:pPr>
            <w:r w:rsidRPr="003A0024">
              <w:drawing>
                <wp:inline distT="0" distB="0" distL="0" distR="0" wp14:anchorId="60F27069" wp14:editId="4FCF5BC9">
                  <wp:extent cx="5582653" cy="7324371"/>
                  <wp:effectExtent l="0" t="0" r="0" b="0"/>
                  <wp:docPr id="1493651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3063" name=""/>
                          <pic:cNvPicPr/>
                        </pic:nvPicPr>
                        <pic:blipFill>
                          <a:blip r:embed="rId52"/>
                          <a:stretch>
                            <a:fillRect/>
                          </a:stretch>
                        </pic:blipFill>
                        <pic:spPr>
                          <a:xfrm>
                            <a:off x="0" y="0"/>
                            <a:ext cx="5585625" cy="7328270"/>
                          </a:xfrm>
                          <a:prstGeom prst="rect">
                            <a:avLst/>
                          </a:prstGeom>
                        </pic:spPr>
                      </pic:pic>
                    </a:graphicData>
                  </a:graphic>
                </wp:inline>
              </w:drawing>
            </w:r>
          </w:p>
        </w:tc>
      </w:tr>
    </w:tbl>
    <w:p w14:paraId="257E2E57" w14:textId="77C4F730" w:rsidR="00477CF3" w:rsidRDefault="00477CF3" w:rsidP="007F2B07"/>
    <w:p w14:paraId="37495905" w14:textId="77777777" w:rsidR="00A9560E" w:rsidRDefault="00A9560E" w:rsidP="007F2B07"/>
    <w:tbl>
      <w:tblPr>
        <w:tblStyle w:val="TableGrid"/>
        <w:tblW w:w="0" w:type="auto"/>
        <w:tblLook w:val="04A0" w:firstRow="1" w:lastRow="0" w:firstColumn="1" w:lastColumn="0" w:noHBand="0" w:noVBand="1"/>
      </w:tblPr>
      <w:tblGrid>
        <w:gridCol w:w="1717"/>
        <w:gridCol w:w="2287"/>
        <w:gridCol w:w="2427"/>
        <w:gridCol w:w="2585"/>
      </w:tblGrid>
      <w:tr w:rsidR="00477CF3" w14:paraId="0F258D0B" w14:textId="77777777">
        <w:tc>
          <w:tcPr>
            <w:tcW w:w="1288" w:type="dxa"/>
            <w:vMerge w:val="restart"/>
            <w:shd w:val="clear" w:color="auto" w:fill="AEAAAA" w:themeFill="background2" w:themeFillShade="BF"/>
          </w:tcPr>
          <w:p w14:paraId="74C4983E" w14:textId="77777777" w:rsidR="00477CF3" w:rsidRDefault="00477CF3">
            <w:pPr>
              <w:rPr>
                <w:rFonts w:ascii="Times New Roman" w:hAnsi="Times New Roman" w:cs="Times New Roman"/>
              </w:rPr>
            </w:pPr>
            <w:r>
              <w:rPr>
                <w:rFonts w:ascii="Times New Roman" w:hAnsi="Times New Roman" w:cs="Times New Roman"/>
              </w:rPr>
              <w:lastRenderedPageBreak/>
              <w:t>CEGE0021</w:t>
            </w:r>
          </w:p>
          <w:p w14:paraId="35117E28" w14:textId="77777777" w:rsidR="00477CF3" w:rsidRDefault="00477CF3">
            <w:pPr>
              <w:rPr>
                <w:rFonts w:ascii="Times New Roman" w:hAnsi="Times New Roman" w:cs="Times New Roman"/>
              </w:rPr>
            </w:pPr>
            <w:r>
              <w:rPr>
                <w:rFonts w:ascii="Times New Roman" w:hAnsi="Times New Roman" w:cs="Times New Roman"/>
              </w:rPr>
              <w:t xml:space="preserve">Grp </w:t>
            </w:r>
          </w:p>
        </w:tc>
        <w:tc>
          <w:tcPr>
            <w:tcW w:w="5152" w:type="dxa"/>
            <w:gridSpan w:val="2"/>
            <w:vMerge w:val="restart"/>
          </w:tcPr>
          <w:p w14:paraId="7B219321" w14:textId="77777777" w:rsidR="00477CF3" w:rsidRDefault="00477CF3">
            <w:pPr>
              <w:rPr>
                <w:rFonts w:ascii="Times New Roman" w:hAnsi="Times New Roman" w:cs="Times New Roman"/>
              </w:rPr>
            </w:pPr>
            <w:r>
              <w:rPr>
                <w:rFonts w:ascii="Times New Roman" w:hAnsi="Times New Roman" w:cs="Times New Roman"/>
              </w:rPr>
              <w:t xml:space="preserve">Project </w:t>
            </w:r>
          </w:p>
          <w:p w14:paraId="52164795" w14:textId="77777777" w:rsidR="00477CF3" w:rsidRDefault="00477CF3">
            <w:pPr>
              <w:jc w:val="center"/>
              <w:rPr>
                <w:rFonts w:ascii="Times New Roman" w:hAnsi="Times New Roman" w:cs="Times New Roman"/>
              </w:rPr>
            </w:pPr>
            <w:r>
              <w:rPr>
                <w:rFonts w:ascii="Times New Roman" w:hAnsi="Times New Roman" w:cs="Times New Roman"/>
              </w:rPr>
              <w:t xml:space="preserve">School Design Project </w:t>
            </w:r>
          </w:p>
        </w:tc>
        <w:tc>
          <w:tcPr>
            <w:tcW w:w="2576" w:type="dxa"/>
          </w:tcPr>
          <w:p w14:paraId="3BC4FCDD" w14:textId="77777777" w:rsidR="00477CF3" w:rsidRDefault="00477CF3">
            <w:pPr>
              <w:rPr>
                <w:rFonts w:ascii="Times New Roman" w:hAnsi="Times New Roman" w:cs="Times New Roman"/>
              </w:rPr>
            </w:pPr>
            <w:r>
              <w:rPr>
                <w:rFonts w:ascii="Times New Roman" w:hAnsi="Times New Roman" w:cs="Times New Roman"/>
              </w:rPr>
              <w:t>Job ref:</w:t>
            </w:r>
          </w:p>
        </w:tc>
      </w:tr>
      <w:tr w:rsidR="00477CF3" w14:paraId="3EE229BC" w14:textId="77777777">
        <w:trPr>
          <w:trHeight w:val="253"/>
        </w:trPr>
        <w:tc>
          <w:tcPr>
            <w:tcW w:w="1288" w:type="dxa"/>
            <w:vMerge/>
            <w:shd w:val="clear" w:color="auto" w:fill="AEAAAA" w:themeFill="background2" w:themeFillShade="BF"/>
          </w:tcPr>
          <w:p w14:paraId="2EA0A1E9" w14:textId="77777777" w:rsidR="00477CF3" w:rsidRDefault="00477CF3">
            <w:pPr>
              <w:rPr>
                <w:rFonts w:ascii="Times New Roman" w:hAnsi="Times New Roman" w:cs="Times New Roman"/>
              </w:rPr>
            </w:pPr>
          </w:p>
        </w:tc>
        <w:tc>
          <w:tcPr>
            <w:tcW w:w="5152" w:type="dxa"/>
            <w:gridSpan w:val="2"/>
            <w:vMerge/>
          </w:tcPr>
          <w:p w14:paraId="637022FC" w14:textId="77777777" w:rsidR="00477CF3" w:rsidRDefault="00477CF3">
            <w:pPr>
              <w:jc w:val="center"/>
              <w:rPr>
                <w:rFonts w:ascii="Times New Roman" w:hAnsi="Times New Roman" w:cs="Times New Roman"/>
              </w:rPr>
            </w:pPr>
          </w:p>
        </w:tc>
        <w:tc>
          <w:tcPr>
            <w:tcW w:w="2576" w:type="dxa"/>
            <w:vMerge w:val="restart"/>
          </w:tcPr>
          <w:p w14:paraId="5FFB185A" w14:textId="68929D83" w:rsidR="00477CF3" w:rsidRDefault="00477CF3">
            <w:pPr>
              <w:rPr>
                <w:rFonts w:ascii="Times New Roman" w:hAnsi="Times New Roman" w:cs="Times New Roman"/>
              </w:rPr>
            </w:pPr>
            <w:r>
              <w:rPr>
                <w:rFonts w:ascii="Times New Roman" w:hAnsi="Times New Roman" w:cs="Times New Roman"/>
              </w:rPr>
              <w:t xml:space="preserve">Sheet No/ </w:t>
            </w:r>
            <w:r w:rsidR="0056354A">
              <w:rPr>
                <w:rFonts w:ascii="Times New Roman" w:hAnsi="Times New Roman" w:cs="Times New Roman"/>
              </w:rPr>
              <w:t>5</w:t>
            </w:r>
          </w:p>
        </w:tc>
      </w:tr>
      <w:tr w:rsidR="00477CF3" w14:paraId="6A71C4BE" w14:textId="77777777">
        <w:tc>
          <w:tcPr>
            <w:tcW w:w="1288" w:type="dxa"/>
            <w:vMerge/>
            <w:shd w:val="clear" w:color="auto" w:fill="AEAAAA" w:themeFill="background2" w:themeFillShade="BF"/>
          </w:tcPr>
          <w:p w14:paraId="0567E080" w14:textId="77777777" w:rsidR="00477CF3" w:rsidRDefault="00477CF3">
            <w:pPr>
              <w:rPr>
                <w:rFonts w:ascii="Times New Roman" w:hAnsi="Times New Roman" w:cs="Times New Roman"/>
              </w:rPr>
            </w:pPr>
          </w:p>
        </w:tc>
        <w:tc>
          <w:tcPr>
            <w:tcW w:w="5152" w:type="dxa"/>
            <w:gridSpan w:val="2"/>
          </w:tcPr>
          <w:p w14:paraId="7D1C41BF" w14:textId="77777777" w:rsidR="00477CF3" w:rsidRDefault="00477CF3">
            <w:pPr>
              <w:rPr>
                <w:rFonts w:ascii="Times New Roman" w:hAnsi="Times New Roman" w:cs="Times New Roman"/>
              </w:rPr>
            </w:pPr>
            <w:r>
              <w:rPr>
                <w:rFonts w:ascii="Times New Roman" w:hAnsi="Times New Roman" w:cs="Times New Roman"/>
              </w:rPr>
              <w:t xml:space="preserve">Section: Column </w:t>
            </w:r>
          </w:p>
          <w:p w14:paraId="401345E1" w14:textId="77777777" w:rsidR="00477CF3" w:rsidRDefault="00477CF3">
            <w:pPr>
              <w:jc w:val="center"/>
              <w:rPr>
                <w:rFonts w:ascii="Times New Roman" w:hAnsi="Times New Roman" w:cs="Times New Roman"/>
              </w:rPr>
            </w:pPr>
          </w:p>
        </w:tc>
        <w:tc>
          <w:tcPr>
            <w:tcW w:w="2576" w:type="dxa"/>
            <w:vMerge/>
          </w:tcPr>
          <w:p w14:paraId="3E6CAE91" w14:textId="77777777" w:rsidR="00477CF3" w:rsidRDefault="00477CF3">
            <w:pPr>
              <w:rPr>
                <w:rFonts w:ascii="Times New Roman" w:hAnsi="Times New Roman" w:cs="Times New Roman"/>
              </w:rPr>
            </w:pPr>
          </w:p>
        </w:tc>
      </w:tr>
      <w:tr w:rsidR="00477CF3" w14:paraId="551A8D01" w14:textId="77777777">
        <w:trPr>
          <w:trHeight w:val="516"/>
        </w:trPr>
        <w:tc>
          <w:tcPr>
            <w:tcW w:w="1288" w:type="dxa"/>
            <w:vMerge/>
            <w:shd w:val="clear" w:color="auto" w:fill="AEAAAA" w:themeFill="background2" w:themeFillShade="BF"/>
          </w:tcPr>
          <w:p w14:paraId="2995A596" w14:textId="77777777" w:rsidR="00477CF3" w:rsidRDefault="00477CF3">
            <w:pPr>
              <w:rPr>
                <w:rFonts w:ascii="Times New Roman" w:hAnsi="Times New Roman" w:cs="Times New Roman"/>
              </w:rPr>
            </w:pPr>
          </w:p>
        </w:tc>
        <w:tc>
          <w:tcPr>
            <w:tcW w:w="2576" w:type="dxa"/>
          </w:tcPr>
          <w:p w14:paraId="6CFE28EE" w14:textId="77777777" w:rsidR="00477CF3" w:rsidRDefault="00477CF3">
            <w:pPr>
              <w:rPr>
                <w:rFonts w:ascii="Times New Roman" w:hAnsi="Times New Roman" w:cs="Times New Roman"/>
              </w:rPr>
            </w:pPr>
            <w:r>
              <w:rPr>
                <w:rFonts w:ascii="Times New Roman" w:hAnsi="Times New Roman" w:cs="Times New Roman"/>
              </w:rPr>
              <w:t>Calc By.</w:t>
            </w:r>
          </w:p>
          <w:p w14:paraId="6D753090" w14:textId="77777777" w:rsidR="00477CF3" w:rsidRDefault="00477CF3">
            <w:pPr>
              <w:rPr>
                <w:rFonts w:ascii="Times New Roman" w:hAnsi="Times New Roman" w:cs="Times New Roman"/>
              </w:rPr>
            </w:pPr>
            <w:r>
              <w:rPr>
                <w:rFonts w:ascii="Times New Roman" w:hAnsi="Times New Roman" w:cs="Times New Roman"/>
              </w:rPr>
              <w:t>Group 3.</w:t>
            </w:r>
          </w:p>
        </w:tc>
        <w:tc>
          <w:tcPr>
            <w:tcW w:w="2576" w:type="dxa"/>
          </w:tcPr>
          <w:p w14:paraId="43D4F920" w14:textId="77777777" w:rsidR="00477CF3" w:rsidRDefault="00477CF3">
            <w:pPr>
              <w:rPr>
                <w:rFonts w:ascii="Times New Roman" w:hAnsi="Times New Roman" w:cs="Times New Roman"/>
              </w:rPr>
            </w:pPr>
            <w:r>
              <w:rPr>
                <w:rFonts w:ascii="Times New Roman" w:hAnsi="Times New Roman" w:cs="Times New Roman"/>
              </w:rPr>
              <w:t xml:space="preserve">Checked by: </w:t>
            </w:r>
          </w:p>
        </w:tc>
        <w:tc>
          <w:tcPr>
            <w:tcW w:w="2576" w:type="dxa"/>
          </w:tcPr>
          <w:p w14:paraId="5C66215B" w14:textId="77777777" w:rsidR="00477CF3" w:rsidRDefault="00477CF3">
            <w:pPr>
              <w:rPr>
                <w:rFonts w:ascii="Times New Roman" w:hAnsi="Times New Roman" w:cs="Times New Roman"/>
              </w:rPr>
            </w:pPr>
            <w:r>
              <w:rPr>
                <w:rFonts w:ascii="Times New Roman" w:hAnsi="Times New Roman" w:cs="Times New Roman"/>
              </w:rPr>
              <w:t>Date: 29/10/2024</w:t>
            </w:r>
          </w:p>
        </w:tc>
      </w:tr>
      <w:tr w:rsidR="003A30E4" w14:paraId="228D8CF4" w14:textId="77777777" w:rsidTr="003A30E4">
        <w:trPr>
          <w:trHeight w:val="516"/>
        </w:trPr>
        <w:tc>
          <w:tcPr>
            <w:tcW w:w="9016" w:type="dxa"/>
            <w:gridSpan w:val="4"/>
            <w:shd w:val="clear" w:color="auto" w:fill="auto"/>
          </w:tcPr>
          <w:p w14:paraId="019DECAE" w14:textId="3B15DCAD" w:rsidR="003A30E4" w:rsidRDefault="003A30E4">
            <w:pPr>
              <w:rPr>
                <w:rFonts w:ascii="Times New Roman" w:hAnsi="Times New Roman" w:cs="Times New Roman"/>
              </w:rPr>
            </w:pPr>
            <w:r w:rsidRPr="003A0024">
              <w:drawing>
                <wp:inline distT="0" distB="0" distL="0" distR="0" wp14:anchorId="50BFB156" wp14:editId="7A9C6AAE">
                  <wp:extent cx="5662013" cy="6954252"/>
                  <wp:effectExtent l="0" t="0" r="0" b="0"/>
                  <wp:docPr id="502927827" name="Picture 8" descr="A page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7827" name="Picture 8" descr="A page of math equations&#10;&#10;Description automatically generated"/>
                          <pic:cNvPicPr/>
                        </pic:nvPicPr>
                        <pic:blipFill>
                          <a:blip r:embed="rId53"/>
                          <a:stretch>
                            <a:fillRect/>
                          </a:stretch>
                        </pic:blipFill>
                        <pic:spPr>
                          <a:xfrm>
                            <a:off x="0" y="0"/>
                            <a:ext cx="5666086" cy="6959255"/>
                          </a:xfrm>
                          <a:prstGeom prst="rect">
                            <a:avLst/>
                          </a:prstGeom>
                        </pic:spPr>
                      </pic:pic>
                    </a:graphicData>
                  </a:graphic>
                </wp:inline>
              </w:drawing>
            </w:r>
          </w:p>
        </w:tc>
      </w:tr>
    </w:tbl>
    <w:p w14:paraId="04CFF8CF" w14:textId="6AFDF830" w:rsidR="003A30E4" w:rsidRDefault="003A30E4" w:rsidP="007F2B07"/>
    <w:p w14:paraId="2C274BE4" w14:textId="77777777" w:rsidR="003A30E4" w:rsidRDefault="003A30E4">
      <w:r>
        <w:br w:type="page"/>
      </w:r>
    </w:p>
    <w:tbl>
      <w:tblPr>
        <w:tblStyle w:val="TableGrid"/>
        <w:tblW w:w="0" w:type="auto"/>
        <w:tblLook w:val="04A0" w:firstRow="1" w:lastRow="0" w:firstColumn="1" w:lastColumn="0" w:noHBand="0" w:noVBand="1"/>
      </w:tblPr>
      <w:tblGrid>
        <w:gridCol w:w="2386"/>
        <w:gridCol w:w="1893"/>
        <w:gridCol w:w="2195"/>
        <w:gridCol w:w="2542"/>
      </w:tblGrid>
      <w:tr w:rsidR="00A9560E" w14:paraId="52153FE7" w14:textId="77777777" w:rsidTr="00185295">
        <w:tc>
          <w:tcPr>
            <w:tcW w:w="2272" w:type="dxa"/>
            <w:vMerge w:val="restart"/>
            <w:shd w:val="clear" w:color="auto" w:fill="AEAAAA" w:themeFill="background2" w:themeFillShade="BF"/>
          </w:tcPr>
          <w:p w14:paraId="399D1182" w14:textId="77777777" w:rsidR="00A9560E" w:rsidRDefault="00A9560E">
            <w:pPr>
              <w:rPr>
                <w:rFonts w:ascii="Times New Roman" w:hAnsi="Times New Roman" w:cs="Times New Roman"/>
              </w:rPr>
            </w:pPr>
            <w:r>
              <w:rPr>
                <w:rFonts w:ascii="Times New Roman" w:hAnsi="Times New Roman" w:cs="Times New Roman"/>
              </w:rPr>
              <w:lastRenderedPageBreak/>
              <w:t>CEGE0021</w:t>
            </w:r>
          </w:p>
          <w:p w14:paraId="59B56824" w14:textId="77777777" w:rsidR="00A9560E" w:rsidRDefault="00A9560E">
            <w:pPr>
              <w:rPr>
                <w:rFonts w:ascii="Times New Roman" w:hAnsi="Times New Roman" w:cs="Times New Roman"/>
              </w:rPr>
            </w:pPr>
            <w:r>
              <w:rPr>
                <w:rFonts w:ascii="Times New Roman" w:hAnsi="Times New Roman" w:cs="Times New Roman"/>
              </w:rPr>
              <w:t xml:space="preserve">Grp </w:t>
            </w:r>
          </w:p>
        </w:tc>
        <w:tc>
          <w:tcPr>
            <w:tcW w:w="4232" w:type="dxa"/>
            <w:gridSpan w:val="2"/>
            <w:vMerge w:val="restart"/>
          </w:tcPr>
          <w:p w14:paraId="1F690499" w14:textId="77777777" w:rsidR="00A9560E" w:rsidRDefault="00A9560E">
            <w:pPr>
              <w:rPr>
                <w:rFonts w:ascii="Times New Roman" w:hAnsi="Times New Roman" w:cs="Times New Roman"/>
              </w:rPr>
            </w:pPr>
            <w:r>
              <w:rPr>
                <w:rFonts w:ascii="Times New Roman" w:hAnsi="Times New Roman" w:cs="Times New Roman"/>
              </w:rPr>
              <w:t xml:space="preserve">Project </w:t>
            </w:r>
          </w:p>
          <w:p w14:paraId="1AE21B0E" w14:textId="77777777" w:rsidR="00A9560E" w:rsidRDefault="00A9560E">
            <w:pPr>
              <w:jc w:val="center"/>
              <w:rPr>
                <w:rFonts w:ascii="Times New Roman" w:hAnsi="Times New Roman" w:cs="Times New Roman"/>
              </w:rPr>
            </w:pPr>
            <w:r>
              <w:rPr>
                <w:rFonts w:ascii="Times New Roman" w:hAnsi="Times New Roman" w:cs="Times New Roman"/>
              </w:rPr>
              <w:t xml:space="preserve">School Design Project </w:t>
            </w:r>
          </w:p>
        </w:tc>
        <w:tc>
          <w:tcPr>
            <w:tcW w:w="2512" w:type="dxa"/>
          </w:tcPr>
          <w:p w14:paraId="6F34A7C6" w14:textId="77777777" w:rsidR="00A9560E" w:rsidRDefault="00A9560E">
            <w:pPr>
              <w:rPr>
                <w:rFonts w:ascii="Times New Roman" w:hAnsi="Times New Roman" w:cs="Times New Roman"/>
              </w:rPr>
            </w:pPr>
            <w:r>
              <w:rPr>
                <w:rFonts w:ascii="Times New Roman" w:hAnsi="Times New Roman" w:cs="Times New Roman"/>
              </w:rPr>
              <w:t>Job ref:</w:t>
            </w:r>
          </w:p>
        </w:tc>
      </w:tr>
      <w:tr w:rsidR="00A9560E" w14:paraId="5B96A345" w14:textId="77777777" w:rsidTr="00185295">
        <w:trPr>
          <w:trHeight w:val="253"/>
        </w:trPr>
        <w:tc>
          <w:tcPr>
            <w:tcW w:w="2272" w:type="dxa"/>
            <w:vMerge/>
            <w:shd w:val="clear" w:color="auto" w:fill="AEAAAA" w:themeFill="background2" w:themeFillShade="BF"/>
          </w:tcPr>
          <w:p w14:paraId="14416D31" w14:textId="77777777" w:rsidR="00A9560E" w:rsidRDefault="00A9560E">
            <w:pPr>
              <w:rPr>
                <w:rFonts w:ascii="Times New Roman" w:hAnsi="Times New Roman" w:cs="Times New Roman"/>
              </w:rPr>
            </w:pPr>
          </w:p>
        </w:tc>
        <w:tc>
          <w:tcPr>
            <w:tcW w:w="4232" w:type="dxa"/>
            <w:gridSpan w:val="2"/>
            <w:vMerge/>
          </w:tcPr>
          <w:p w14:paraId="2D06B656" w14:textId="77777777" w:rsidR="00A9560E" w:rsidRDefault="00A9560E">
            <w:pPr>
              <w:jc w:val="center"/>
              <w:rPr>
                <w:rFonts w:ascii="Times New Roman" w:hAnsi="Times New Roman" w:cs="Times New Roman"/>
              </w:rPr>
            </w:pPr>
          </w:p>
        </w:tc>
        <w:tc>
          <w:tcPr>
            <w:tcW w:w="2512" w:type="dxa"/>
            <w:vMerge w:val="restart"/>
          </w:tcPr>
          <w:p w14:paraId="758DCA4B" w14:textId="456B9389" w:rsidR="00A9560E" w:rsidRDefault="00A9560E">
            <w:pPr>
              <w:rPr>
                <w:rFonts w:ascii="Times New Roman" w:hAnsi="Times New Roman" w:cs="Times New Roman"/>
              </w:rPr>
            </w:pPr>
            <w:r>
              <w:rPr>
                <w:rFonts w:ascii="Times New Roman" w:hAnsi="Times New Roman" w:cs="Times New Roman"/>
              </w:rPr>
              <w:t xml:space="preserve">Sheet No/ </w:t>
            </w:r>
            <w:r w:rsidR="0056354A">
              <w:rPr>
                <w:rFonts w:ascii="Times New Roman" w:hAnsi="Times New Roman" w:cs="Times New Roman"/>
              </w:rPr>
              <w:t>6</w:t>
            </w:r>
          </w:p>
        </w:tc>
      </w:tr>
      <w:tr w:rsidR="00A9560E" w14:paraId="446F5AB3" w14:textId="77777777" w:rsidTr="00185295">
        <w:tc>
          <w:tcPr>
            <w:tcW w:w="2272" w:type="dxa"/>
            <w:vMerge/>
            <w:shd w:val="clear" w:color="auto" w:fill="AEAAAA" w:themeFill="background2" w:themeFillShade="BF"/>
          </w:tcPr>
          <w:p w14:paraId="3D0269DB" w14:textId="77777777" w:rsidR="00A9560E" w:rsidRDefault="00A9560E">
            <w:pPr>
              <w:rPr>
                <w:rFonts w:ascii="Times New Roman" w:hAnsi="Times New Roman" w:cs="Times New Roman"/>
              </w:rPr>
            </w:pPr>
          </w:p>
        </w:tc>
        <w:tc>
          <w:tcPr>
            <w:tcW w:w="4232" w:type="dxa"/>
            <w:gridSpan w:val="2"/>
          </w:tcPr>
          <w:p w14:paraId="20A3BD98" w14:textId="77777777" w:rsidR="00A9560E" w:rsidRDefault="00A9560E">
            <w:pPr>
              <w:rPr>
                <w:rFonts w:ascii="Times New Roman" w:hAnsi="Times New Roman" w:cs="Times New Roman"/>
              </w:rPr>
            </w:pPr>
            <w:r>
              <w:rPr>
                <w:rFonts w:ascii="Times New Roman" w:hAnsi="Times New Roman" w:cs="Times New Roman"/>
              </w:rPr>
              <w:t xml:space="preserve">Section: Column </w:t>
            </w:r>
          </w:p>
          <w:p w14:paraId="44AD2B30" w14:textId="77777777" w:rsidR="00A9560E" w:rsidRDefault="00A9560E">
            <w:pPr>
              <w:jc w:val="center"/>
              <w:rPr>
                <w:rFonts w:ascii="Times New Roman" w:hAnsi="Times New Roman" w:cs="Times New Roman"/>
              </w:rPr>
            </w:pPr>
          </w:p>
        </w:tc>
        <w:tc>
          <w:tcPr>
            <w:tcW w:w="2512" w:type="dxa"/>
            <w:vMerge/>
          </w:tcPr>
          <w:p w14:paraId="425EA867" w14:textId="77777777" w:rsidR="00A9560E" w:rsidRDefault="00A9560E">
            <w:pPr>
              <w:rPr>
                <w:rFonts w:ascii="Times New Roman" w:hAnsi="Times New Roman" w:cs="Times New Roman"/>
              </w:rPr>
            </w:pPr>
          </w:p>
        </w:tc>
      </w:tr>
      <w:tr w:rsidR="00185295" w14:paraId="21CAE540" w14:textId="77777777" w:rsidTr="00185295">
        <w:trPr>
          <w:trHeight w:val="516"/>
        </w:trPr>
        <w:tc>
          <w:tcPr>
            <w:tcW w:w="2272" w:type="dxa"/>
            <w:vMerge/>
            <w:shd w:val="clear" w:color="auto" w:fill="AEAAAA" w:themeFill="background2" w:themeFillShade="BF"/>
          </w:tcPr>
          <w:p w14:paraId="7EF7525A" w14:textId="77777777" w:rsidR="00A9560E" w:rsidRDefault="00A9560E">
            <w:pPr>
              <w:rPr>
                <w:rFonts w:ascii="Times New Roman" w:hAnsi="Times New Roman" w:cs="Times New Roman"/>
              </w:rPr>
            </w:pPr>
          </w:p>
        </w:tc>
        <w:tc>
          <w:tcPr>
            <w:tcW w:w="1998" w:type="dxa"/>
          </w:tcPr>
          <w:p w14:paraId="711F31EA" w14:textId="77777777" w:rsidR="00A9560E" w:rsidRDefault="00A9560E">
            <w:pPr>
              <w:rPr>
                <w:rFonts w:ascii="Times New Roman" w:hAnsi="Times New Roman" w:cs="Times New Roman"/>
              </w:rPr>
            </w:pPr>
            <w:r>
              <w:rPr>
                <w:rFonts w:ascii="Times New Roman" w:hAnsi="Times New Roman" w:cs="Times New Roman"/>
              </w:rPr>
              <w:t>Calc By.</w:t>
            </w:r>
          </w:p>
          <w:p w14:paraId="54CADB83" w14:textId="77777777" w:rsidR="00A9560E" w:rsidRDefault="00A9560E">
            <w:pPr>
              <w:rPr>
                <w:rFonts w:ascii="Times New Roman" w:hAnsi="Times New Roman" w:cs="Times New Roman"/>
              </w:rPr>
            </w:pPr>
            <w:r>
              <w:rPr>
                <w:rFonts w:ascii="Times New Roman" w:hAnsi="Times New Roman" w:cs="Times New Roman"/>
              </w:rPr>
              <w:t>Group 3.</w:t>
            </w:r>
          </w:p>
        </w:tc>
        <w:tc>
          <w:tcPr>
            <w:tcW w:w="2234" w:type="dxa"/>
          </w:tcPr>
          <w:p w14:paraId="05541406" w14:textId="77777777" w:rsidR="00A9560E" w:rsidRDefault="00A9560E">
            <w:pPr>
              <w:rPr>
                <w:rFonts w:ascii="Times New Roman" w:hAnsi="Times New Roman" w:cs="Times New Roman"/>
              </w:rPr>
            </w:pPr>
            <w:r>
              <w:rPr>
                <w:rFonts w:ascii="Times New Roman" w:hAnsi="Times New Roman" w:cs="Times New Roman"/>
              </w:rPr>
              <w:t xml:space="preserve">Checked by: </w:t>
            </w:r>
          </w:p>
        </w:tc>
        <w:tc>
          <w:tcPr>
            <w:tcW w:w="2512" w:type="dxa"/>
          </w:tcPr>
          <w:p w14:paraId="0590DF15" w14:textId="77777777" w:rsidR="00A9560E" w:rsidRDefault="00A9560E">
            <w:pPr>
              <w:rPr>
                <w:rFonts w:ascii="Times New Roman" w:hAnsi="Times New Roman" w:cs="Times New Roman"/>
              </w:rPr>
            </w:pPr>
            <w:r>
              <w:rPr>
                <w:rFonts w:ascii="Times New Roman" w:hAnsi="Times New Roman" w:cs="Times New Roman"/>
              </w:rPr>
              <w:t>Date: 29/10/2024</w:t>
            </w:r>
          </w:p>
        </w:tc>
      </w:tr>
      <w:tr w:rsidR="003A30E4" w14:paraId="58F4A5AF" w14:textId="77777777" w:rsidTr="003A30E4">
        <w:trPr>
          <w:trHeight w:val="516"/>
        </w:trPr>
        <w:tc>
          <w:tcPr>
            <w:tcW w:w="9016" w:type="dxa"/>
            <w:gridSpan w:val="4"/>
            <w:shd w:val="clear" w:color="auto" w:fill="auto"/>
          </w:tcPr>
          <w:p w14:paraId="34AFD7C0" w14:textId="7B31AA48" w:rsidR="003A30E4" w:rsidRDefault="003A30E4">
            <w:pPr>
              <w:rPr>
                <w:rFonts w:ascii="Times New Roman" w:hAnsi="Times New Roman" w:cs="Times New Roman"/>
              </w:rPr>
            </w:pPr>
            <w:r w:rsidRPr="007C635C">
              <w:drawing>
                <wp:inline distT="0" distB="0" distL="0" distR="0" wp14:anchorId="3B5E9521" wp14:editId="3A1CE7AC">
                  <wp:extent cx="5639311" cy="7434943"/>
                  <wp:effectExtent l="0" t="0" r="0" b="0"/>
                  <wp:docPr id="1647930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799" name=""/>
                          <pic:cNvPicPr/>
                        </pic:nvPicPr>
                        <pic:blipFill>
                          <a:blip r:embed="rId54"/>
                          <a:stretch>
                            <a:fillRect/>
                          </a:stretch>
                        </pic:blipFill>
                        <pic:spPr>
                          <a:xfrm>
                            <a:off x="0" y="0"/>
                            <a:ext cx="5649948" cy="7448967"/>
                          </a:xfrm>
                          <a:prstGeom prst="rect">
                            <a:avLst/>
                          </a:prstGeom>
                        </pic:spPr>
                      </pic:pic>
                    </a:graphicData>
                  </a:graphic>
                </wp:inline>
              </w:drawing>
            </w:r>
          </w:p>
        </w:tc>
      </w:tr>
    </w:tbl>
    <w:p w14:paraId="79CF7EEA" w14:textId="77777777" w:rsidR="00185295" w:rsidRDefault="00185295">
      <w:r>
        <w:br w:type="page"/>
      </w:r>
    </w:p>
    <w:tbl>
      <w:tblPr>
        <w:tblStyle w:val="TableGrid"/>
        <w:tblW w:w="0" w:type="auto"/>
        <w:tblLook w:val="04A0" w:firstRow="1" w:lastRow="0" w:firstColumn="1" w:lastColumn="0" w:noHBand="0" w:noVBand="1"/>
      </w:tblPr>
      <w:tblGrid>
        <w:gridCol w:w="2386"/>
        <w:gridCol w:w="1893"/>
        <w:gridCol w:w="2195"/>
        <w:gridCol w:w="2542"/>
      </w:tblGrid>
      <w:tr w:rsidR="00663532" w14:paraId="4FCCA464" w14:textId="77777777" w:rsidTr="00185295">
        <w:tc>
          <w:tcPr>
            <w:tcW w:w="2272" w:type="dxa"/>
            <w:vMerge w:val="restart"/>
            <w:shd w:val="clear" w:color="auto" w:fill="AEAAAA" w:themeFill="background2" w:themeFillShade="BF"/>
          </w:tcPr>
          <w:p w14:paraId="1B8581E6" w14:textId="77777777" w:rsidR="00663532" w:rsidRDefault="00663532">
            <w:pPr>
              <w:rPr>
                <w:rFonts w:ascii="Times New Roman" w:hAnsi="Times New Roman" w:cs="Times New Roman"/>
              </w:rPr>
            </w:pPr>
            <w:r>
              <w:rPr>
                <w:rFonts w:ascii="Times New Roman" w:hAnsi="Times New Roman" w:cs="Times New Roman"/>
              </w:rPr>
              <w:lastRenderedPageBreak/>
              <w:t>CEGE0021</w:t>
            </w:r>
          </w:p>
          <w:p w14:paraId="3DB930C7" w14:textId="57B024ED" w:rsidR="00663532" w:rsidRDefault="00663532">
            <w:pPr>
              <w:rPr>
                <w:rFonts w:ascii="Times New Roman" w:hAnsi="Times New Roman" w:cs="Times New Roman"/>
              </w:rPr>
            </w:pPr>
            <w:r>
              <w:rPr>
                <w:rFonts w:ascii="Times New Roman" w:hAnsi="Times New Roman" w:cs="Times New Roman"/>
              </w:rPr>
              <w:t xml:space="preserve">Grp </w:t>
            </w:r>
          </w:p>
        </w:tc>
        <w:tc>
          <w:tcPr>
            <w:tcW w:w="4232" w:type="dxa"/>
            <w:gridSpan w:val="2"/>
            <w:vMerge w:val="restart"/>
          </w:tcPr>
          <w:p w14:paraId="049114CB" w14:textId="77777777" w:rsidR="00663532" w:rsidRDefault="00663532">
            <w:pPr>
              <w:rPr>
                <w:rFonts w:ascii="Times New Roman" w:hAnsi="Times New Roman" w:cs="Times New Roman"/>
              </w:rPr>
            </w:pPr>
            <w:r>
              <w:rPr>
                <w:rFonts w:ascii="Times New Roman" w:hAnsi="Times New Roman" w:cs="Times New Roman"/>
              </w:rPr>
              <w:t xml:space="preserve">Project </w:t>
            </w:r>
          </w:p>
          <w:p w14:paraId="4CD762B2" w14:textId="77777777" w:rsidR="00663532" w:rsidRDefault="00663532">
            <w:pPr>
              <w:jc w:val="center"/>
              <w:rPr>
                <w:rFonts w:ascii="Times New Roman" w:hAnsi="Times New Roman" w:cs="Times New Roman"/>
              </w:rPr>
            </w:pPr>
            <w:r>
              <w:rPr>
                <w:rFonts w:ascii="Times New Roman" w:hAnsi="Times New Roman" w:cs="Times New Roman"/>
              </w:rPr>
              <w:t xml:space="preserve">School Design Project </w:t>
            </w:r>
          </w:p>
        </w:tc>
        <w:tc>
          <w:tcPr>
            <w:tcW w:w="2512" w:type="dxa"/>
          </w:tcPr>
          <w:p w14:paraId="7DF23448" w14:textId="77777777" w:rsidR="00663532" w:rsidRDefault="00663532">
            <w:pPr>
              <w:rPr>
                <w:rFonts w:ascii="Times New Roman" w:hAnsi="Times New Roman" w:cs="Times New Roman"/>
              </w:rPr>
            </w:pPr>
            <w:r>
              <w:rPr>
                <w:rFonts w:ascii="Times New Roman" w:hAnsi="Times New Roman" w:cs="Times New Roman"/>
              </w:rPr>
              <w:t>Job ref:</w:t>
            </w:r>
          </w:p>
        </w:tc>
      </w:tr>
      <w:tr w:rsidR="00663532" w14:paraId="4885C7BB" w14:textId="77777777" w:rsidTr="00185295">
        <w:trPr>
          <w:trHeight w:val="253"/>
        </w:trPr>
        <w:tc>
          <w:tcPr>
            <w:tcW w:w="2272" w:type="dxa"/>
            <w:vMerge/>
            <w:shd w:val="clear" w:color="auto" w:fill="AEAAAA" w:themeFill="background2" w:themeFillShade="BF"/>
          </w:tcPr>
          <w:p w14:paraId="78CB824A" w14:textId="77777777" w:rsidR="00663532" w:rsidRDefault="00663532">
            <w:pPr>
              <w:rPr>
                <w:rFonts w:ascii="Times New Roman" w:hAnsi="Times New Roman" w:cs="Times New Roman"/>
              </w:rPr>
            </w:pPr>
          </w:p>
        </w:tc>
        <w:tc>
          <w:tcPr>
            <w:tcW w:w="4232" w:type="dxa"/>
            <w:gridSpan w:val="2"/>
            <w:vMerge/>
          </w:tcPr>
          <w:p w14:paraId="32525BA7" w14:textId="77777777" w:rsidR="00663532" w:rsidRDefault="00663532">
            <w:pPr>
              <w:jc w:val="center"/>
              <w:rPr>
                <w:rFonts w:ascii="Times New Roman" w:hAnsi="Times New Roman" w:cs="Times New Roman"/>
              </w:rPr>
            </w:pPr>
          </w:p>
        </w:tc>
        <w:tc>
          <w:tcPr>
            <w:tcW w:w="2512" w:type="dxa"/>
            <w:vMerge w:val="restart"/>
          </w:tcPr>
          <w:p w14:paraId="1C92D86E" w14:textId="7FC20BBA" w:rsidR="00663532" w:rsidRDefault="00663532">
            <w:pPr>
              <w:rPr>
                <w:rFonts w:ascii="Times New Roman" w:hAnsi="Times New Roman" w:cs="Times New Roman"/>
              </w:rPr>
            </w:pPr>
            <w:r>
              <w:rPr>
                <w:rFonts w:ascii="Times New Roman" w:hAnsi="Times New Roman" w:cs="Times New Roman"/>
              </w:rPr>
              <w:t xml:space="preserve">Sheet No/ </w:t>
            </w:r>
            <w:r w:rsidR="000705B8">
              <w:rPr>
                <w:rFonts w:ascii="Times New Roman" w:hAnsi="Times New Roman" w:cs="Times New Roman"/>
              </w:rPr>
              <w:t>7</w:t>
            </w:r>
          </w:p>
        </w:tc>
      </w:tr>
      <w:tr w:rsidR="00663532" w14:paraId="4A58DC5E" w14:textId="77777777" w:rsidTr="00185295">
        <w:tc>
          <w:tcPr>
            <w:tcW w:w="2272" w:type="dxa"/>
            <w:vMerge/>
            <w:shd w:val="clear" w:color="auto" w:fill="AEAAAA" w:themeFill="background2" w:themeFillShade="BF"/>
          </w:tcPr>
          <w:p w14:paraId="4F4C2D9F" w14:textId="77777777" w:rsidR="00663532" w:rsidRDefault="00663532">
            <w:pPr>
              <w:rPr>
                <w:rFonts w:ascii="Times New Roman" w:hAnsi="Times New Roman" w:cs="Times New Roman"/>
              </w:rPr>
            </w:pPr>
          </w:p>
        </w:tc>
        <w:tc>
          <w:tcPr>
            <w:tcW w:w="4232" w:type="dxa"/>
            <w:gridSpan w:val="2"/>
          </w:tcPr>
          <w:p w14:paraId="387EFAB0" w14:textId="77777777" w:rsidR="00663532" w:rsidRDefault="00663532">
            <w:pPr>
              <w:rPr>
                <w:rFonts w:ascii="Times New Roman" w:hAnsi="Times New Roman" w:cs="Times New Roman"/>
              </w:rPr>
            </w:pPr>
            <w:r>
              <w:rPr>
                <w:rFonts w:ascii="Times New Roman" w:hAnsi="Times New Roman" w:cs="Times New Roman"/>
              </w:rPr>
              <w:t xml:space="preserve">Section: Column </w:t>
            </w:r>
          </w:p>
          <w:p w14:paraId="7A64082D" w14:textId="77777777" w:rsidR="00663532" w:rsidRDefault="00663532">
            <w:pPr>
              <w:jc w:val="center"/>
              <w:rPr>
                <w:rFonts w:ascii="Times New Roman" w:hAnsi="Times New Roman" w:cs="Times New Roman"/>
              </w:rPr>
            </w:pPr>
          </w:p>
        </w:tc>
        <w:tc>
          <w:tcPr>
            <w:tcW w:w="2512" w:type="dxa"/>
            <w:vMerge/>
          </w:tcPr>
          <w:p w14:paraId="6A9AA92C" w14:textId="77777777" w:rsidR="00663532" w:rsidRDefault="00663532">
            <w:pPr>
              <w:rPr>
                <w:rFonts w:ascii="Times New Roman" w:hAnsi="Times New Roman" w:cs="Times New Roman"/>
              </w:rPr>
            </w:pPr>
          </w:p>
        </w:tc>
      </w:tr>
      <w:tr w:rsidR="00185295" w14:paraId="70A9FE47" w14:textId="77777777" w:rsidTr="00185295">
        <w:trPr>
          <w:trHeight w:val="516"/>
        </w:trPr>
        <w:tc>
          <w:tcPr>
            <w:tcW w:w="2272" w:type="dxa"/>
            <w:vMerge/>
            <w:shd w:val="clear" w:color="auto" w:fill="AEAAAA" w:themeFill="background2" w:themeFillShade="BF"/>
          </w:tcPr>
          <w:p w14:paraId="4E0AE4C1" w14:textId="77777777" w:rsidR="00663532" w:rsidRDefault="00663532">
            <w:pPr>
              <w:rPr>
                <w:rFonts w:ascii="Times New Roman" w:hAnsi="Times New Roman" w:cs="Times New Roman"/>
              </w:rPr>
            </w:pPr>
          </w:p>
        </w:tc>
        <w:tc>
          <w:tcPr>
            <w:tcW w:w="1998" w:type="dxa"/>
          </w:tcPr>
          <w:p w14:paraId="12F69B74" w14:textId="77777777" w:rsidR="00663532" w:rsidRDefault="00663532">
            <w:pPr>
              <w:rPr>
                <w:rFonts w:ascii="Times New Roman" w:hAnsi="Times New Roman" w:cs="Times New Roman"/>
              </w:rPr>
            </w:pPr>
            <w:r>
              <w:rPr>
                <w:rFonts w:ascii="Times New Roman" w:hAnsi="Times New Roman" w:cs="Times New Roman"/>
              </w:rPr>
              <w:t>Calc By.</w:t>
            </w:r>
          </w:p>
          <w:p w14:paraId="19B674BB" w14:textId="77777777" w:rsidR="00663532" w:rsidRDefault="00663532">
            <w:pPr>
              <w:rPr>
                <w:rFonts w:ascii="Times New Roman" w:hAnsi="Times New Roman" w:cs="Times New Roman"/>
              </w:rPr>
            </w:pPr>
            <w:r>
              <w:rPr>
                <w:rFonts w:ascii="Times New Roman" w:hAnsi="Times New Roman" w:cs="Times New Roman"/>
              </w:rPr>
              <w:t>Group 3.</w:t>
            </w:r>
          </w:p>
        </w:tc>
        <w:tc>
          <w:tcPr>
            <w:tcW w:w="2234" w:type="dxa"/>
          </w:tcPr>
          <w:p w14:paraId="07A8D745" w14:textId="77777777" w:rsidR="00663532" w:rsidRDefault="00663532">
            <w:pPr>
              <w:rPr>
                <w:rFonts w:ascii="Times New Roman" w:hAnsi="Times New Roman" w:cs="Times New Roman"/>
              </w:rPr>
            </w:pPr>
            <w:r>
              <w:rPr>
                <w:rFonts w:ascii="Times New Roman" w:hAnsi="Times New Roman" w:cs="Times New Roman"/>
              </w:rPr>
              <w:t xml:space="preserve">Checked by: </w:t>
            </w:r>
          </w:p>
        </w:tc>
        <w:tc>
          <w:tcPr>
            <w:tcW w:w="2512" w:type="dxa"/>
          </w:tcPr>
          <w:p w14:paraId="7357216B" w14:textId="77777777" w:rsidR="00663532" w:rsidRDefault="00663532">
            <w:pPr>
              <w:rPr>
                <w:rFonts w:ascii="Times New Roman" w:hAnsi="Times New Roman" w:cs="Times New Roman"/>
              </w:rPr>
            </w:pPr>
            <w:r>
              <w:rPr>
                <w:rFonts w:ascii="Times New Roman" w:hAnsi="Times New Roman" w:cs="Times New Roman"/>
              </w:rPr>
              <w:t>Date: 29/10/2024</w:t>
            </w:r>
          </w:p>
        </w:tc>
      </w:tr>
      <w:tr w:rsidR="00663532" w14:paraId="49492AAB" w14:textId="77777777">
        <w:trPr>
          <w:trHeight w:val="267"/>
        </w:trPr>
        <w:tc>
          <w:tcPr>
            <w:tcW w:w="9016" w:type="dxa"/>
            <w:gridSpan w:val="4"/>
            <w:shd w:val="clear" w:color="auto" w:fill="auto"/>
          </w:tcPr>
          <w:p w14:paraId="4A44B7BA" w14:textId="4345A63D" w:rsidR="00663532" w:rsidRDefault="00695B10">
            <w:pPr>
              <w:rPr>
                <w:rFonts w:ascii="Times New Roman" w:hAnsi="Times New Roman" w:cs="Times New Roman"/>
              </w:rPr>
            </w:pPr>
            <w:r>
              <w:rPr>
                <w:rFonts w:ascii="Times New Roman" w:hAnsi="Times New Roman" w:cs="Times New Roman"/>
                <w:noProof/>
              </w:rPr>
              <w:drawing>
                <wp:inline distT="0" distB="0" distL="0" distR="0" wp14:anchorId="62073AC4" wp14:editId="0EC5D88B">
                  <wp:extent cx="5635438" cy="7453563"/>
                  <wp:effectExtent l="0" t="0" r="3810" b="0"/>
                  <wp:docPr id="1124429223" name="Picture 13" descr="A math equations and formulas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29223" name="Picture 13" descr="A math equations and formulas on a graph pap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639207" cy="7458548"/>
                          </a:xfrm>
                          <a:prstGeom prst="rect">
                            <a:avLst/>
                          </a:prstGeom>
                        </pic:spPr>
                      </pic:pic>
                    </a:graphicData>
                  </a:graphic>
                </wp:inline>
              </w:drawing>
            </w:r>
          </w:p>
        </w:tc>
      </w:tr>
    </w:tbl>
    <w:p w14:paraId="5AFDE8AA" w14:textId="0794BA72" w:rsidR="00EA4471" w:rsidRDefault="00EA4471" w:rsidP="007F2B07">
      <w:pPr>
        <w:rPr>
          <w:rFonts w:ascii="Times New Roman" w:eastAsiaTheme="majorEastAsia" w:hAnsi="Times New Roman" w:cs="Times New Roman"/>
          <w:color w:val="2F5496" w:themeColor="accent1" w:themeShade="BF"/>
          <w:sz w:val="32"/>
          <w:szCs w:val="32"/>
        </w:rPr>
      </w:pPr>
    </w:p>
    <w:p w14:paraId="6AE4343F" w14:textId="77777777" w:rsidR="00464A0F" w:rsidRPr="000E768F" w:rsidRDefault="00464A0F" w:rsidP="00464A0F">
      <w:pPr>
        <w:pStyle w:val="Heading1"/>
        <w:rPr>
          <w:rFonts w:cs="Times New Roman"/>
        </w:rPr>
      </w:pPr>
      <w:bookmarkStart w:id="45" w:name="_Toc180929102"/>
      <w:bookmarkStart w:id="46" w:name="_Toc181171139"/>
      <w:r w:rsidRPr="000E768F">
        <w:rPr>
          <w:rFonts w:cs="Times New Roman"/>
        </w:rPr>
        <w:lastRenderedPageBreak/>
        <w:t>Base Plate and Connections</w:t>
      </w:r>
      <w:bookmarkEnd w:id="45"/>
      <w:bookmarkEnd w:id="46"/>
    </w:p>
    <w:p w14:paraId="4FB535EB" w14:textId="77777777" w:rsidR="00464A0F" w:rsidRPr="000E768F" w:rsidRDefault="00464A0F" w:rsidP="00464A0F">
      <w:pPr>
        <w:pStyle w:val="Heading2"/>
        <w:rPr>
          <w:rFonts w:cs="Times New Roman"/>
        </w:rPr>
      </w:pPr>
      <w:bookmarkStart w:id="47" w:name="_Toc180929103"/>
      <w:bookmarkStart w:id="48" w:name="_Toc181171140"/>
      <w:r w:rsidRPr="000E768F">
        <w:rPr>
          <w:rFonts w:cs="Times New Roman"/>
        </w:rPr>
        <w:t>Base Plate Design</w:t>
      </w:r>
      <w:bookmarkEnd w:id="47"/>
      <w:bookmarkEnd w:id="48"/>
      <w:r w:rsidRPr="000E768F">
        <w:rPr>
          <w:rFonts w:cs="Times New Roman"/>
        </w:rPr>
        <w:t xml:space="preserve"> </w:t>
      </w:r>
    </w:p>
    <w:p w14:paraId="75E25AE6" w14:textId="35DD5375" w:rsidR="00464A0F" w:rsidRDefault="00464A0F" w:rsidP="00464A0F">
      <w:pPr>
        <w:pStyle w:val="Heading2"/>
        <w:rPr>
          <w:rFonts w:cs="Times New Roman"/>
        </w:rPr>
      </w:pPr>
      <w:bookmarkStart w:id="49" w:name="_Toc180929104"/>
      <w:bookmarkStart w:id="50" w:name="_Toc181171141"/>
      <w:r w:rsidRPr="000E768F">
        <w:rPr>
          <w:rFonts w:cs="Times New Roman"/>
        </w:rPr>
        <w:t>Column to Base Connection</w:t>
      </w:r>
      <w:r w:rsidRPr="006702D1">
        <w:rPr>
          <w:rFonts w:cs="Times New Roman"/>
        </w:rPr>
        <w:t xml:space="preserve"> Desi</w:t>
      </w:r>
      <w:bookmarkEnd w:id="49"/>
      <w:r w:rsidR="000A71D1">
        <w:rPr>
          <w:rFonts w:cs="Times New Roman"/>
        </w:rPr>
        <w:t>gn</w:t>
      </w:r>
      <w:r w:rsidR="002A7252">
        <w:rPr>
          <w:rFonts w:cs="Times New Roman"/>
        </w:rPr>
        <w:t xml:space="preserve"> for lapping of reinforcement</w:t>
      </w:r>
      <w:bookmarkEnd w:id="50"/>
    </w:p>
    <w:p w14:paraId="6AAD07C7" w14:textId="044A08DE" w:rsidR="002A7252" w:rsidRPr="002A7252" w:rsidRDefault="002A7252" w:rsidP="009D22E2">
      <w:pPr>
        <w:jc w:val="both"/>
      </w:pPr>
      <w:r>
        <w:t xml:space="preserve">As shown in the drawing below, </w:t>
      </w:r>
      <w:r w:rsidR="0052666D">
        <w:t xml:space="preserve">a general sketch of the lapping and the anchorage </w:t>
      </w:r>
      <w:r w:rsidR="007C5F04">
        <w:t xml:space="preserve">for the connection between column and </w:t>
      </w:r>
      <w:r w:rsidR="000A14FC">
        <w:t>padding foundation.</w:t>
      </w:r>
    </w:p>
    <w:p w14:paraId="02F72EB3" w14:textId="3D1523CD" w:rsidR="002A7252" w:rsidRDefault="002A7252" w:rsidP="002A7252">
      <w:pPr>
        <w:jc w:val="center"/>
      </w:pPr>
      <w:r w:rsidRPr="002A7252">
        <w:drawing>
          <wp:inline distT="0" distB="0" distL="0" distR="0" wp14:anchorId="6F0B3E72" wp14:editId="7F1482F9">
            <wp:extent cx="4202348" cy="2987643"/>
            <wp:effectExtent l="0" t="0" r="8255" b="3810"/>
            <wp:docPr id="2114641139" name="Picture 1" descr="A diagram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41139" name="Picture 1" descr="A diagram of a column&#10;&#10;Description automatically generated"/>
                    <pic:cNvPicPr/>
                  </pic:nvPicPr>
                  <pic:blipFill>
                    <a:blip r:embed="rId56"/>
                    <a:stretch>
                      <a:fillRect/>
                    </a:stretch>
                  </pic:blipFill>
                  <pic:spPr>
                    <a:xfrm>
                      <a:off x="0" y="0"/>
                      <a:ext cx="4204999" cy="2989528"/>
                    </a:xfrm>
                    <a:prstGeom prst="rect">
                      <a:avLst/>
                    </a:prstGeom>
                  </pic:spPr>
                </pic:pic>
              </a:graphicData>
            </a:graphic>
          </wp:inline>
        </w:drawing>
      </w:r>
    </w:p>
    <w:p w14:paraId="62F40043" w14:textId="40C347B5" w:rsidR="0022260F" w:rsidRDefault="0022260F" w:rsidP="0022260F">
      <w:pPr>
        <w:pStyle w:val="Caption"/>
        <w:jc w:val="center"/>
        <w:rPr>
          <w:noProof/>
        </w:rPr>
      </w:pPr>
      <w:r>
        <w:t xml:space="preserve">Figure </w:t>
      </w:r>
      <w:r>
        <w:fldChar w:fldCharType="begin"/>
      </w:r>
      <w:r>
        <w:instrText xml:space="preserve"> SEQ Figure \* ARABIC </w:instrText>
      </w:r>
      <w:r>
        <w:fldChar w:fldCharType="separate"/>
      </w:r>
      <w:r>
        <w:fldChar w:fldCharType="end"/>
      </w:r>
      <w:r>
        <w:t xml:space="preserve">: </w:t>
      </w:r>
      <w:r w:rsidR="006E3503">
        <w:t xml:space="preserve">Drawing on </w:t>
      </w:r>
      <w:r w:rsidR="009B5214">
        <w:t>typical details of starter bars for column to padding foundation.</w:t>
      </w:r>
    </w:p>
    <w:p w14:paraId="154DC10E" w14:textId="77777777" w:rsidR="0022260F" w:rsidRPr="002A7252" w:rsidRDefault="0022260F" w:rsidP="002A7252">
      <w:pPr>
        <w:jc w:val="center"/>
      </w:pPr>
    </w:p>
    <w:p w14:paraId="07C6244A" w14:textId="273FE1F0" w:rsidR="00464A0F" w:rsidRPr="00DC1B92" w:rsidRDefault="00464A0F" w:rsidP="00464A0F">
      <w:pPr>
        <w:pStyle w:val="Heading1"/>
        <w:rPr>
          <w:rFonts w:cs="Times New Roman"/>
        </w:rPr>
      </w:pPr>
      <w:bookmarkStart w:id="51" w:name="_Toc180929105"/>
      <w:bookmarkStart w:id="52" w:name="_Toc181171142"/>
      <w:r w:rsidRPr="00DC1B92">
        <w:rPr>
          <w:rFonts w:cs="Times New Roman"/>
        </w:rPr>
        <w:t>F</w:t>
      </w:r>
      <w:bookmarkEnd w:id="51"/>
      <w:r w:rsidR="007C60E7" w:rsidRPr="00DC1B92">
        <w:rPr>
          <w:rFonts w:cs="Times New Roman"/>
        </w:rPr>
        <w:t>oundation Design</w:t>
      </w:r>
      <w:bookmarkEnd w:id="52"/>
    </w:p>
    <w:p w14:paraId="576AF297" w14:textId="77777777" w:rsidR="00464A0F" w:rsidRPr="00DC1B92" w:rsidRDefault="00464A0F" w:rsidP="00464A0F">
      <w:pPr>
        <w:pStyle w:val="Heading2"/>
        <w:rPr>
          <w:rFonts w:cs="Times New Roman"/>
        </w:rPr>
      </w:pPr>
      <w:bookmarkStart w:id="53" w:name="_Toc180929106"/>
      <w:bookmarkStart w:id="54" w:name="_Toc181171143"/>
      <w:r w:rsidRPr="00DC1B92">
        <w:rPr>
          <w:rFonts w:cs="Times New Roman"/>
        </w:rPr>
        <w:t>Foundation Structure and Calculations</w:t>
      </w:r>
      <w:bookmarkEnd w:id="53"/>
      <w:bookmarkEnd w:id="54"/>
    </w:p>
    <w:p w14:paraId="6B4C8A04" w14:textId="128C887A" w:rsidR="00EF23B5" w:rsidRPr="00DC1B92" w:rsidRDefault="00EF23B5" w:rsidP="006F4D49">
      <w:pPr>
        <w:jc w:val="both"/>
        <w:rPr>
          <w:rFonts w:ascii="Times New Roman" w:hAnsi="Times New Roman" w:cs="Times New Roman"/>
        </w:rPr>
      </w:pPr>
      <w:r w:rsidRPr="00DC1B92">
        <w:rPr>
          <w:rFonts w:ascii="Times New Roman" w:hAnsi="Times New Roman" w:cs="Times New Roman"/>
        </w:rPr>
        <w:t xml:space="preserve">The foundation design calculations for base </w:t>
      </w:r>
      <w:r w:rsidR="00AA0C1D" w:rsidRPr="00DC1B92">
        <w:rPr>
          <w:rFonts w:ascii="Times New Roman" w:hAnsi="Times New Roman" w:cs="Times New Roman"/>
          <w:b/>
        </w:rPr>
        <w:t>C2</w:t>
      </w:r>
      <w:r w:rsidRPr="00DC1B92">
        <w:rPr>
          <w:rFonts w:ascii="Times New Roman" w:hAnsi="Times New Roman" w:cs="Times New Roman"/>
          <w:b/>
        </w:rPr>
        <w:t xml:space="preserve"> </w:t>
      </w:r>
      <w:r w:rsidRPr="00DC1B92">
        <w:rPr>
          <w:rFonts w:ascii="Times New Roman" w:hAnsi="Times New Roman" w:cs="Times New Roman"/>
        </w:rPr>
        <w:t>are conducted in accordance with Eurocode standards, utilizing grade C30/37 concrete to achieve the necessary strength and durability. This calculation outlines the required base area, depth, and reinforcement for a square pad foundation, with each component assessed to ensure compliance with Eurocode specifications. Key checks have been performed to confirm structural adequacy, while additional checks are identified to further verify compliance with safety and performance requirements.</w:t>
      </w:r>
    </w:p>
    <w:p w14:paraId="5833B1DB" w14:textId="685F289B" w:rsidR="00D55875" w:rsidRDefault="00D55875" w:rsidP="00EF23B5">
      <w:pPr>
        <w:rPr>
          <w:rFonts w:ascii="Times New Roman" w:hAnsi="Times New Roman" w:cs="Times New Roman"/>
          <w:b/>
          <w:bCs/>
        </w:rPr>
      </w:pPr>
      <w:r w:rsidRPr="00D55875">
        <w:rPr>
          <w:rFonts w:ascii="Times New Roman" w:hAnsi="Times New Roman" w:cs="Times New Roman"/>
          <w:b/>
          <w:bCs/>
        </w:rPr>
        <w:t xml:space="preserve">Relevant Assumptions </w:t>
      </w:r>
    </w:p>
    <w:p w14:paraId="2504C9F9" w14:textId="3C14EDEC" w:rsidR="00C657DD" w:rsidRPr="00F57927" w:rsidRDefault="00D55875" w:rsidP="006F4D49">
      <w:pPr>
        <w:pStyle w:val="ListParagraph"/>
        <w:numPr>
          <w:ilvl w:val="0"/>
          <w:numId w:val="1"/>
        </w:numPr>
        <w:jc w:val="both"/>
        <w:rPr>
          <w:rFonts w:ascii="Times New Roman" w:hAnsi="Times New Roman" w:cs="Times New Roman"/>
        </w:rPr>
      </w:pPr>
      <w:r w:rsidRPr="00F57927">
        <w:rPr>
          <w:rFonts w:ascii="Times New Roman" w:hAnsi="Times New Roman" w:cs="Times New Roman"/>
        </w:rPr>
        <w:t xml:space="preserve">The foundation is </w:t>
      </w:r>
      <w:r w:rsidR="00C657DD" w:rsidRPr="00F57927">
        <w:rPr>
          <w:rFonts w:ascii="Times New Roman" w:hAnsi="Times New Roman" w:cs="Times New Roman"/>
        </w:rPr>
        <w:t>modelled</w:t>
      </w:r>
      <w:r w:rsidRPr="00F57927">
        <w:rPr>
          <w:rFonts w:ascii="Times New Roman" w:hAnsi="Times New Roman" w:cs="Times New Roman"/>
        </w:rPr>
        <w:t xml:space="preserve"> as a square pad with a maximum side length </w:t>
      </w:r>
      <w:r w:rsidR="00073917" w:rsidRPr="00F57927">
        <w:rPr>
          <w:rFonts w:ascii="Times New Roman" w:hAnsi="Times New Roman" w:cs="Times New Roman"/>
        </w:rPr>
        <w:t>of 3.8m</w:t>
      </w:r>
      <w:r w:rsidRPr="00F57927">
        <w:rPr>
          <w:rFonts w:ascii="Times New Roman" w:hAnsi="Times New Roman" w:cs="Times New Roman"/>
        </w:rPr>
        <w:t> to avoid interference with adjacent columns.</w:t>
      </w:r>
    </w:p>
    <w:p w14:paraId="694E8E8E" w14:textId="144C3176" w:rsidR="00C657DD" w:rsidRPr="00F57927" w:rsidRDefault="00D55875" w:rsidP="006F4D49">
      <w:pPr>
        <w:pStyle w:val="ListParagraph"/>
        <w:numPr>
          <w:ilvl w:val="0"/>
          <w:numId w:val="1"/>
        </w:numPr>
        <w:jc w:val="both"/>
        <w:rPr>
          <w:rFonts w:ascii="Times New Roman" w:hAnsi="Times New Roman" w:cs="Times New Roman"/>
        </w:rPr>
      </w:pPr>
      <w:r w:rsidRPr="00F57927">
        <w:rPr>
          <w:rFonts w:ascii="Times New Roman" w:hAnsi="Times New Roman" w:cs="Times New Roman"/>
        </w:rPr>
        <w:t xml:space="preserve"> Trial depth is initially set to 0.65 m</w:t>
      </w:r>
      <w:r w:rsidR="00F57927">
        <w:rPr>
          <w:rFonts w:ascii="Times New Roman" w:hAnsi="Times New Roman" w:cs="Times New Roman"/>
        </w:rPr>
        <w:t xml:space="preserve"> </w:t>
      </w:r>
      <w:r w:rsidRPr="00F57927">
        <w:rPr>
          <w:rFonts w:ascii="Times New Roman" w:hAnsi="Times New Roman" w:cs="Times New Roman"/>
        </w:rPr>
        <w:t>and adjusted based on trial-and-error for moment and shear capacity.</w:t>
      </w:r>
    </w:p>
    <w:p w14:paraId="2B2135B9" w14:textId="77777777" w:rsidR="00C657DD" w:rsidRPr="00F57927" w:rsidRDefault="00D55875" w:rsidP="006F4D49">
      <w:pPr>
        <w:pStyle w:val="ListParagraph"/>
        <w:numPr>
          <w:ilvl w:val="0"/>
          <w:numId w:val="1"/>
        </w:numPr>
        <w:jc w:val="both"/>
        <w:rPr>
          <w:rFonts w:ascii="Times New Roman" w:hAnsi="Times New Roman" w:cs="Times New Roman"/>
        </w:rPr>
      </w:pPr>
      <w:r w:rsidRPr="00F57927">
        <w:rPr>
          <w:rFonts w:ascii="Times New Roman" w:hAnsi="Times New Roman" w:cs="Times New Roman"/>
        </w:rPr>
        <w:t>Self-weight of the foundation is added to service loads.</w:t>
      </w:r>
    </w:p>
    <w:p w14:paraId="3A239ED9" w14:textId="5D3C2682" w:rsidR="00C657DD" w:rsidRPr="00F57927" w:rsidRDefault="00D55875" w:rsidP="006F4D49">
      <w:pPr>
        <w:pStyle w:val="ListParagraph"/>
        <w:numPr>
          <w:ilvl w:val="0"/>
          <w:numId w:val="1"/>
        </w:numPr>
        <w:jc w:val="both"/>
        <w:rPr>
          <w:rFonts w:ascii="Times New Roman" w:hAnsi="Times New Roman" w:cs="Times New Roman"/>
        </w:rPr>
      </w:pPr>
      <w:r w:rsidRPr="00F57927">
        <w:rPr>
          <w:rFonts w:ascii="Times New Roman" w:hAnsi="Times New Roman" w:cs="Times New Roman"/>
        </w:rPr>
        <w:t xml:space="preserve"> Assumes direct load transfer to </w:t>
      </w:r>
      <w:r w:rsidR="00073917">
        <w:rPr>
          <w:rFonts w:ascii="Times New Roman" w:hAnsi="Times New Roman" w:cs="Times New Roman"/>
        </w:rPr>
        <w:t xml:space="preserve">the </w:t>
      </w:r>
      <w:r w:rsidRPr="00F57927">
        <w:rPr>
          <w:rFonts w:ascii="Times New Roman" w:hAnsi="Times New Roman" w:cs="Times New Roman"/>
        </w:rPr>
        <w:t>soil without ground floor influence on foundation and columns.</w:t>
      </w:r>
    </w:p>
    <w:p w14:paraId="2DD7632C" w14:textId="77777777" w:rsidR="00C657DD" w:rsidRPr="00F57927" w:rsidRDefault="00D55875" w:rsidP="006F4D49">
      <w:pPr>
        <w:pStyle w:val="ListParagraph"/>
        <w:numPr>
          <w:ilvl w:val="0"/>
          <w:numId w:val="1"/>
        </w:numPr>
        <w:jc w:val="both"/>
        <w:rPr>
          <w:rFonts w:ascii="Times New Roman" w:hAnsi="Times New Roman" w:cs="Times New Roman"/>
        </w:rPr>
      </w:pPr>
      <w:r w:rsidRPr="00F57927">
        <w:rPr>
          <w:rFonts w:ascii="Times New Roman" w:hAnsi="Times New Roman" w:cs="Times New Roman"/>
        </w:rPr>
        <w:t>Assumes no shear reinforcement; punching shear is checked against Eurocode guidelines.</w:t>
      </w:r>
    </w:p>
    <w:p w14:paraId="5FCE33AB" w14:textId="3D6E27A5" w:rsidR="00D55875" w:rsidRPr="00F57927" w:rsidRDefault="00D55875" w:rsidP="006F4D49">
      <w:pPr>
        <w:pStyle w:val="ListParagraph"/>
        <w:numPr>
          <w:ilvl w:val="0"/>
          <w:numId w:val="1"/>
        </w:numPr>
        <w:jc w:val="both"/>
        <w:rPr>
          <w:rFonts w:ascii="Times New Roman" w:hAnsi="Times New Roman" w:cs="Times New Roman"/>
        </w:rPr>
      </w:pPr>
      <w:r w:rsidRPr="00F57927">
        <w:rPr>
          <w:rFonts w:ascii="Times New Roman" w:hAnsi="Times New Roman" w:cs="Times New Roman"/>
        </w:rPr>
        <w:t xml:space="preserve"> Earth pressure distribution is uniform across the base area, and </w:t>
      </w:r>
      <w:r w:rsidR="00073917">
        <w:rPr>
          <w:rFonts w:ascii="Times New Roman" w:hAnsi="Times New Roman" w:cs="Times New Roman"/>
        </w:rPr>
        <w:t xml:space="preserve">the </w:t>
      </w:r>
      <w:r w:rsidRPr="00F57927">
        <w:rPr>
          <w:rFonts w:ascii="Times New Roman" w:hAnsi="Times New Roman" w:cs="Times New Roman"/>
        </w:rPr>
        <w:t xml:space="preserve">foundation acts as a rigid body with </w:t>
      </w:r>
      <w:r w:rsidR="00073917">
        <w:rPr>
          <w:rFonts w:ascii="Times New Roman" w:hAnsi="Times New Roman" w:cs="Times New Roman"/>
        </w:rPr>
        <w:t xml:space="preserve">a </w:t>
      </w:r>
      <w:r w:rsidRPr="00F57927">
        <w:rPr>
          <w:rFonts w:ascii="Times New Roman" w:hAnsi="Times New Roman" w:cs="Times New Roman"/>
        </w:rPr>
        <w:t>fixed column connection.</w:t>
      </w:r>
    </w:p>
    <w:p w14:paraId="2A9DFF58" w14:textId="6B534A24" w:rsidR="00E006E7" w:rsidRPr="00DC1B92" w:rsidRDefault="00E006E7" w:rsidP="00E006E7">
      <w:pPr>
        <w:rPr>
          <w:rFonts w:ascii="Times New Roman" w:hAnsi="Times New Roman" w:cs="Times New Roman"/>
          <w:b/>
          <w:bCs/>
        </w:rPr>
      </w:pPr>
      <w:r w:rsidRPr="00DC1B92">
        <w:rPr>
          <w:rFonts w:ascii="Times New Roman" w:hAnsi="Times New Roman" w:cs="Times New Roman"/>
          <w:b/>
          <w:bCs/>
        </w:rPr>
        <w:t xml:space="preserve"> Design Loads and Bearing Capacity</w:t>
      </w:r>
    </w:p>
    <w:p w14:paraId="0A59A026" w14:textId="77777777" w:rsidR="00E006E7" w:rsidRPr="00DC1B92" w:rsidRDefault="00E006E7" w:rsidP="00E612A9">
      <w:pPr>
        <w:rPr>
          <w:rFonts w:ascii="Times New Roman" w:hAnsi="Times New Roman" w:cs="Times New Roman"/>
        </w:rPr>
      </w:pPr>
      <w:r w:rsidRPr="00DC1B92">
        <w:rPr>
          <w:rFonts w:ascii="Times New Roman" w:hAnsi="Times New Roman" w:cs="Times New Roman"/>
          <w:b/>
          <w:bCs/>
        </w:rPr>
        <w:lastRenderedPageBreak/>
        <w:t>Characteristic Service Load:</w:t>
      </w:r>
    </w:p>
    <w:p w14:paraId="2B6188BB" w14:textId="67FCA55C" w:rsidR="00E006E7" w:rsidRPr="00DC1B92" w:rsidRDefault="00E006E7" w:rsidP="006F4D49">
      <w:pPr>
        <w:jc w:val="both"/>
        <w:rPr>
          <w:rFonts w:ascii="Times New Roman" w:hAnsi="Times New Roman" w:cs="Times New Roman"/>
        </w:rPr>
      </w:pPr>
      <w:r w:rsidRPr="00DC1B92">
        <w:rPr>
          <w:rFonts w:ascii="Times New Roman" w:hAnsi="Times New Roman" w:cs="Times New Roman"/>
        </w:rPr>
        <w:t xml:space="preserve">Total load, including self-weight of the pad: </w:t>
      </w:r>
      <w:r w:rsidRPr="00DC1B92">
        <w:rPr>
          <w:rFonts w:ascii="Times New Roman" w:hAnsi="Times New Roman" w:cs="Times New Roman"/>
          <w:b/>
        </w:rPr>
        <w:t>1</w:t>
      </w:r>
      <w:r w:rsidR="00455CCF">
        <w:rPr>
          <w:rFonts w:ascii="Times New Roman" w:hAnsi="Times New Roman" w:cs="Times New Roman"/>
          <w:b/>
        </w:rPr>
        <w:t>327</w:t>
      </w:r>
      <w:r w:rsidRPr="00DC1B92">
        <w:rPr>
          <w:rFonts w:ascii="Times New Roman" w:hAnsi="Times New Roman" w:cs="Times New Roman"/>
          <w:b/>
        </w:rPr>
        <w:t>.</w:t>
      </w:r>
      <w:r w:rsidR="00455CCF">
        <w:rPr>
          <w:rFonts w:ascii="Times New Roman" w:hAnsi="Times New Roman" w:cs="Times New Roman"/>
          <w:b/>
        </w:rPr>
        <w:t>04</w:t>
      </w:r>
      <w:r w:rsidRPr="00DC1B92">
        <w:rPr>
          <w:rFonts w:ascii="Times New Roman" w:hAnsi="Times New Roman" w:cs="Times New Roman"/>
          <w:b/>
          <w:bCs/>
        </w:rPr>
        <w:t xml:space="preserve"> </w:t>
      </w:r>
      <m:oMath>
        <m:r>
          <m:rPr>
            <m:sty m:val="bi"/>
          </m:rPr>
          <w:rPr>
            <w:rFonts w:ascii="Cambria Math" w:hAnsi="Cambria Math"/>
          </w:rPr>
          <m:t>kN</m:t>
        </m:r>
      </m:oMath>
      <w:r w:rsidRPr="00DC1B92">
        <w:rPr>
          <w:rFonts w:ascii="Times New Roman" w:hAnsi="Times New Roman" w:cs="Times New Roman"/>
        </w:rPr>
        <w:t xml:space="preserve"> (no factor of safety applied).</w:t>
      </w:r>
    </w:p>
    <w:p w14:paraId="57C726E1" w14:textId="77777777" w:rsidR="00E006E7" w:rsidRPr="00DC1B92" w:rsidRDefault="00E006E7" w:rsidP="006F4D49">
      <w:pPr>
        <w:jc w:val="both"/>
        <w:rPr>
          <w:rFonts w:ascii="Times New Roman" w:hAnsi="Times New Roman" w:cs="Times New Roman"/>
        </w:rPr>
      </w:pPr>
      <w:r w:rsidRPr="00DC1B92">
        <w:rPr>
          <w:rFonts w:ascii="Times New Roman" w:hAnsi="Times New Roman" w:cs="Times New Roman"/>
          <w:b/>
          <w:bCs/>
        </w:rPr>
        <w:t>Soil Bearing Capacity:</w:t>
      </w:r>
    </w:p>
    <w:p w14:paraId="0E2B6161" w14:textId="4762A760" w:rsidR="00E006E7" w:rsidRPr="00DC1B92" w:rsidRDefault="00E006E7" w:rsidP="006F4D49">
      <w:pPr>
        <w:jc w:val="both"/>
        <w:rPr>
          <w:rFonts w:ascii="Times New Roman" w:hAnsi="Times New Roman" w:cs="Times New Roman"/>
        </w:rPr>
      </w:pPr>
      <w:r w:rsidRPr="00DC1B92">
        <w:rPr>
          <w:rFonts w:ascii="Times New Roman" w:hAnsi="Times New Roman" w:cs="Times New Roman"/>
        </w:rPr>
        <w:t xml:space="preserve">Allowable soil bearing </w:t>
      </w:r>
      <w:r w:rsidR="004356DA">
        <w:rPr>
          <w:rFonts w:ascii="Times New Roman" w:hAnsi="Times New Roman" w:cs="Times New Roman"/>
        </w:rPr>
        <w:t xml:space="preserve">maximum </w:t>
      </w:r>
      <w:r w:rsidRPr="00DC1B92">
        <w:rPr>
          <w:rFonts w:ascii="Times New Roman" w:hAnsi="Times New Roman" w:cs="Times New Roman"/>
        </w:rPr>
        <w:t xml:space="preserve">capacity: </w:t>
      </w:r>
      <w:r w:rsidRPr="00DC1B92">
        <w:rPr>
          <w:rFonts w:ascii="Times New Roman" w:hAnsi="Times New Roman" w:cs="Times New Roman"/>
          <w:b/>
          <w:bCs/>
        </w:rPr>
        <w:t xml:space="preserve">175 </w:t>
      </w:r>
      <m:oMath>
        <m:sSup>
          <m:sSupPr>
            <m:ctrlPr>
              <w:rPr>
                <w:rFonts w:ascii="Cambria Math" w:hAnsi="Cambria Math"/>
                <w:b/>
                <w:bCs/>
                <w:i/>
              </w:rPr>
            </m:ctrlPr>
          </m:sSupPr>
          <m:e>
            <m:r>
              <m:rPr>
                <m:sty m:val="bi"/>
              </m:rPr>
              <w:rPr>
                <w:rFonts w:ascii="Cambria Math" w:hAnsi="Cambria Math"/>
              </w:rPr>
              <m:t>kN/m</m:t>
            </m:r>
          </m:e>
          <m:sup>
            <m:r>
              <m:rPr>
                <m:sty m:val="bi"/>
              </m:rPr>
              <w:rPr>
                <w:rFonts w:ascii="Cambria Math" w:hAnsi="Cambria Math"/>
              </w:rPr>
              <m:t>2</m:t>
            </m:r>
          </m:sup>
        </m:sSup>
      </m:oMath>
      <w:r w:rsidRPr="00DC1B92">
        <w:rPr>
          <w:rFonts w:ascii="Times New Roman" w:hAnsi="Times New Roman" w:cs="Times New Roman"/>
        </w:rPr>
        <w:t>, as specifie</w:t>
      </w:r>
      <w:r w:rsidR="000062FC">
        <w:rPr>
          <w:rFonts w:ascii="Times New Roman" w:hAnsi="Times New Roman" w:cs="Times New Roman"/>
        </w:rPr>
        <w:t>d</w:t>
      </w:r>
      <w:r w:rsidR="004356DA">
        <w:rPr>
          <w:rFonts w:ascii="Times New Roman" w:hAnsi="Times New Roman" w:cs="Times New Roman"/>
        </w:rPr>
        <w:t>.</w:t>
      </w:r>
      <w:r w:rsidR="000062FC">
        <w:rPr>
          <w:rFonts w:ascii="Times New Roman" w:hAnsi="Times New Roman" w:cs="Times New Roman"/>
        </w:rPr>
        <w:t xml:space="preserve"> </w:t>
      </w:r>
    </w:p>
    <w:p w14:paraId="31437F56" w14:textId="03259107" w:rsidR="00E006E7" w:rsidRDefault="00D71C76" w:rsidP="00E612A9">
      <w:pPr>
        <w:rPr>
          <w:rFonts w:ascii="Times New Roman" w:hAnsi="Times New Roman" w:cs="Times New Roman"/>
          <w:b/>
        </w:rPr>
      </w:pPr>
      <w:r>
        <w:rPr>
          <w:rFonts w:ascii="Times New Roman" w:hAnsi="Times New Roman" w:cs="Times New Roman"/>
          <w:b/>
        </w:rPr>
        <w:t>Concrete Specifications</w:t>
      </w:r>
      <w:r w:rsidR="00E006E7" w:rsidRPr="00DC1B92">
        <w:rPr>
          <w:rFonts w:ascii="Times New Roman" w:hAnsi="Times New Roman" w:cs="Times New Roman"/>
          <w:b/>
        </w:rPr>
        <w:t>:</w:t>
      </w:r>
    </w:p>
    <w:p w14:paraId="6BD01FA3" w14:textId="6114A8BD" w:rsidR="002A2C2A" w:rsidRDefault="00594C73" w:rsidP="00D622CF">
      <w:pPr>
        <w:pStyle w:val="ListParagraph"/>
        <w:numPr>
          <w:ilvl w:val="0"/>
          <w:numId w:val="2"/>
        </w:numPr>
        <w:rPr>
          <w:rFonts w:ascii="Times New Roman" w:hAnsi="Times New Roman" w:cs="Times New Roman"/>
        </w:rPr>
      </w:pPr>
      <w:r>
        <w:rPr>
          <w:rFonts w:ascii="Times New Roman" w:hAnsi="Times New Roman" w:cs="Times New Roman"/>
        </w:rPr>
        <w:t>Concrete grade C30/37</w:t>
      </w:r>
    </w:p>
    <w:p w14:paraId="5DF86067" w14:textId="4495E703" w:rsidR="00D71C76" w:rsidRPr="00D71C76" w:rsidRDefault="00613936" w:rsidP="00D622CF">
      <w:pPr>
        <w:pStyle w:val="ListParagraph"/>
        <w:numPr>
          <w:ilvl w:val="0"/>
          <w:numId w:val="2"/>
        </w:numPr>
        <w:rPr>
          <w:rFonts w:ascii="Times New Roman" w:hAnsi="Times New Roman" w:cs="Times New Roman"/>
        </w:rPr>
      </w:pPr>
      <m:oMath>
        <m:sSub>
          <m:sSubPr>
            <m:ctrlPr>
              <w:rPr>
                <w:rFonts w:ascii="Cambria Math" w:hAnsi="Cambria Math"/>
                <w:i/>
              </w:rPr>
            </m:ctrlPr>
          </m:sSubPr>
          <m:e>
            <m:r>
              <w:rPr>
                <w:rFonts w:ascii="Cambria Math" w:hAnsi="Cambria Math"/>
              </w:rPr>
              <m:t>f</m:t>
            </m:r>
          </m:e>
          <m:sub>
            <m:r>
              <w:rPr>
                <w:rFonts w:ascii="Cambria Math" w:hAnsi="Cambria Math"/>
              </w:rPr>
              <m:t>ck</m:t>
            </m:r>
          </m:sub>
        </m:sSub>
        <m:r>
          <w:rPr>
            <w:rFonts w:ascii="Cambria Math" w:hAnsi="Cambria Math"/>
          </w:rPr>
          <m:t>=35 MPa</m:t>
        </m:r>
      </m:oMath>
    </w:p>
    <w:p w14:paraId="448ACE27" w14:textId="176B2A2B" w:rsidR="00D71C76" w:rsidRPr="00D71C76" w:rsidRDefault="00613936" w:rsidP="00D622CF">
      <w:pPr>
        <w:pStyle w:val="ListParagraph"/>
        <w:numPr>
          <w:ilvl w:val="0"/>
          <w:numId w:val="2"/>
        </w:numPr>
        <w:rPr>
          <w:rFonts w:ascii="Times New Roman" w:hAnsi="Times New Roman" w:cs="Times New Roman"/>
        </w:rPr>
      </w:pPr>
      <m:oMath>
        <m:sSub>
          <m:sSubPr>
            <m:ctrlPr>
              <w:rPr>
                <w:rFonts w:ascii="Cambria Math" w:hAnsi="Cambria Math"/>
                <w:i/>
              </w:rPr>
            </m:ctrlPr>
          </m:sSubPr>
          <m:e>
            <m:r>
              <w:rPr>
                <w:rFonts w:ascii="Cambria Math" w:hAnsi="Cambria Math"/>
              </w:rPr>
              <m:t>f</m:t>
            </m:r>
          </m:e>
          <m:sub>
            <m:r>
              <w:rPr>
                <w:rFonts w:ascii="Cambria Math" w:hAnsi="Cambria Math"/>
              </w:rPr>
              <m:t>yk</m:t>
            </m:r>
          </m:sub>
        </m:sSub>
        <m:r>
          <w:rPr>
            <w:rFonts w:ascii="Cambria Math" w:hAnsi="Cambria Math"/>
          </w:rPr>
          <m:t>=500 MPa</m:t>
        </m:r>
      </m:oMath>
    </w:p>
    <w:p w14:paraId="47D3F0ED" w14:textId="5330C90C" w:rsidR="00D71C76" w:rsidRDefault="00D71C76" w:rsidP="00D71C76">
      <w:pPr>
        <w:rPr>
          <w:rFonts w:ascii="Times New Roman" w:hAnsi="Times New Roman" w:cs="Times New Roman"/>
          <w:b/>
          <w:bCs/>
        </w:rPr>
      </w:pPr>
      <w:r w:rsidRPr="00D71C76">
        <w:rPr>
          <w:rFonts w:ascii="Times New Roman" w:hAnsi="Times New Roman" w:cs="Times New Roman"/>
          <w:b/>
          <w:bCs/>
        </w:rPr>
        <w:t>Reinforcement details:</w:t>
      </w:r>
    </w:p>
    <w:p w14:paraId="6CC866A4" w14:textId="2B8CE61D" w:rsidR="00D71C76" w:rsidRPr="00D71C76" w:rsidRDefault="00D71C76" w:rsidP="00D622CF">
      <w:pPr>
        <w:pStyle w:val="ListParagraph"/>
        <w:numPr>
          <w:ilvl w:val="0"/>
          <w:numId w:val="3"/>
        </w:numPr>
        <w:rPr>
          <w:rFonts w:ascii="Times New Roman" w:hAnsi="Times New Roman" w:cs="Times New Roman"/>
          <w:b/>
          <w:bCs/>
        </w:rPr>
      </w:pPr>
      <w:r>
        <w:rPr>
          <w:rFonts w:ascii="Times New Roman" w:hAnsi="Times New Roman" w:cs="Times New Roman"/>
        </w:rPr>
        <w:t>Bar Diameter: 20 mm</w:t>
      </w:r>
    </w:p>
    <w:p w14:paraId="4AD1071D" w14:textId="57ED414C" w:rsidR="00D71C76" w:rsidRPr="00D71C76" w:rsidRDefault="00D71C76" w:rsidP="00D622CF">
      <w:pPr>
        <w:pStyle w:val="ListParagraph"/>
        <w:numPr>
          <w:ilvl w:val="0"/>
          <w:numId w:val="3"/>
        </w:numPr>
        <w:rPr>
          <w:rFonts w:ascii="Times New Roman" w:hAnsi="Times New Roman" w:cs="Times New Roman"/>
          <w:b/>
          <w:bCs/>
        </w:rPr>
      </w:pPr>
      <w:r>
        <w:rPr>
          <w:rFonts w:ascii="Times New Roman" w:hAnsi="Times New Roman" w:cs="Times New Roman"/>
        </w:rPr>
        <w:t>Cover to Reinforcement: 50 mm</w:t>
      </w:r>
    </w:p>
    <w:p w14:paraId="6D991523" w14:textId="4EE3EC28" w:rsidR="00D71C76" w:rsidRDefault="00D71C76" w:rsidP="00D71C76">
      <w:pPr>
        <w:rPr>
          <w:rFonts w:ascii="Times New Roman" w:hAnsi="Times New Roman" w:cs="Times New Roman"/>
          <w:b/>
          <w:bCs/>
        </w:rPr>
      </w:pPr>
      <w:r>
        <w:rPr>
          <w:rFonts w:ascii="Times New Roman" w:hAnsi="Times New Roman" w:cs="Times New Roman"/>
          <w:b/>
          <w:bCs/>
        </w:rPr>
        <w:t xml:space="preserve">Material Density: </w:t>
      </w:r>
    </w:p>
    <w:p w14:paraId="6F49D400" w14:textId="320326BE" w:rsidR="00D71C76" w:rsidRPr="00D71C76" w:rsidRDefault="00D71C76" w:rsidP="00D622CF">
      <w:pPr>
        <w:pStyle w:val="ListParagraph"/>
        <w:numPr>
          <w:ilvl w:val="0"/>
          <w:numId w:val="4"/>
        </w:numPr>
        <w:rPr>
          <w:rFonts w:ascii="Times New Roman" w:hAnsi="Times New Roman" w:cs="Times New Roman"/>
          <w:b/>
          <w:bCs/>
        </w:rPr>
      </w:pPr>
      <w:r>
        <w:rPr>
          <w:rFonts w:ascii="Times New Roman" w:hAnsi="Times New Roman" w:cs="Times New Roman"/>
        </w:rPr>
        <w:t xml:space="preserve">Density of Reinforced Concrete </w:t>
      </w:r>
      <m:oMath>
        <m:sSub>
          <m:sSubPr>
            <m:ctrlPr>
              <w:rPr>
                <w:rFonts w:ascii="Cambria Math" w:hAnsi="Cambria Math"/>
                <w:i/>
              </w:rPr>
            </m:ctrlPr>
          </m:sSubPr>
          <m:e>
            <m:r>
              <w:rPr>
                <w:rFonts w:ascii="Cambria Math" w:hAnsi="Cambria Math"/>
              </w:rPr>
              <m:t>ρ</m:t>
            </m:r>
          </m:e>
          <m:sub>
            <m:r>
              <w:rPr>
                <w:rFonts w:ascii="Cambria Math" w:hAnsi="Cambria Math"/>
              </w:rPr>
              <m:t>rc</m:t>
            </m:r>
          </m:sub>
        </m:sSub>
        <m:r>
          <w:rPr>
            <w:rFonts w:ascii="Cambria Math" w:hAnsi="Cambria Math"/>
          </w:rPr>
          <m:t>=25 kN/</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1A173F21" w14:textId="77777777" w:rsidR="00D71C76" w:rsidRPr="00D71C76" w:rsidRDefault="00D71C76" w:rsidP="00D71C76">
      <w:pPr>
        <w:rPr>
          <w:rFonts w:ascii="Times New Roman" w:hAnsi="Times New Roman" w:cs="Times New Roman"/>
          <w:b/>
        </w:rPr>
      </w:pPr>
      <w:r w:rsidRPr="00D71C76">
        <w:rPr>
          <w:rFonts w:ascii="Times New Roman" w:hAnsi="Times New Roman" w:cs="Times New Roman"/>
          <w:b/>
        </w:rPr>
        <w:t>Required Base Area Calculation:</w:t>
      </w:r>
    </w:p>
    <w:p w14:paraId="0578C975" w14:textId="088096B8" w:rsidR="00E006E7" w:rsidRPr="00DC1B92" w:rsidRDefault="00E006E7" w:rsidP="00E612A9">
      <w:pPr>
        <w:rPr>
          <w:rFonts w:ascii="Times New Roman" w:hAnsi="Times New Roman" w:cs="Times New Roman"/>
        </w:rPr>
      </w:pPr>
      <w:r w:rsidRPr="00DC1B92">
        <w:rPr>
          <w:rFonts w:ascii="Times New Roman" w:hAnsi="Times New Roman" w:cs="Times New Roman"/>
        </w:rPr>
        <w:t>The required base area for the foundation pad is calculated as follows</w:t>
      </w:r>
      <w:r w:rsidR="00E612A9" w:rsidRPr="00DC1B92">
        <w:rPr>
          <w:rFonts w:ascii="Times New Roman" w:hAnsi="Times New Roman" w:cs="Times New Roman"/>
        </w:rPr>
        <w:t>:</w:t>
      </w:r>
    </w:p>
    <w:p w14:paraId="3A8C1B90" w14:textId="35C0F958" w:rsidR="00EF5347" w:rsidRPr="00DC1B92" w:rsidRDefault="00613936" w:rsidP="00E612A9">
      <w:pPr>
        <w:rPr>
          <w:rFonts w:ascii="Times New Roman" w:hAnsi="Times New Roman" w:cs="Times New Roman"/>
        </w:rPr>
      </w:pPr>
      <m:oMathPara>
        <m:oMath>
          <m:sSub>
            <m:sSubPr>
              <m:ctrlPr>
                <w:rPr>
                  <w:rFonts w:ascii="Cambria Math" w:hAnsi="Cambria Math"/>
                  <w:i/>
                </w:rPr>
              </m:ctrlPr>
            </m:sSubPr>
            <m:e>
              <m:r>
                <w:rPr>
                  <w:rFonts w:ascii="Cambria Math" w:hAnsi="Cambria Math"/>
                </w:rPr>
                <m:t>A</m:t>
              </m:r>
            </m:e>
            <m:sub>
              <m:r>
                <w:rPr>
                  <w:rFonts w:ascii="Cambria Math" w:hAnsi="Cambria Math"/>
                </w:rPr>
                <m:t>base,req</m:t>
              </m:r>
            </m:sub>
          </m:sSub>
          <m:r>
            <w:rPr>
              <w:rFonts w:ascii="Cambria Math" w:hAnsi="Cambria Math"/>
            </w:rPr>
            <m:t>=</m:t>
          </m:r>
          <m:f>
            <m:fPr>
              <m:ctrlPr>
                <w:rPr>
                  <w:rFonts w:ascii="Cambria Math" w:hAnsi="Cambria Math"/>
                  <w:i/>
                </w:rPr>
              </m:ctrlPr>
            </m:fPr>
            <m:num>
              <m:r>
                <w:rPr>
                  <w:rFonts w:ascii="Cambria Math" w:hAnsi="Cambria Math"/>
                </w:rPr>
                <m:t>1327.04 kN</m:t>
              </m:r>
            </m:num>
            <m:den>
              <m:r>
                <w:rPr>
                  <w:rFonts w:ascii="Cambria Math" w:hAnsi="Cambria Math"/>
                </w:rPr>
                <m:t>175 kN/</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7.583 m</m:t>
              </m:r>
            </m:e>
            <m:sup>
              <m:r>
                <w:rPr>
                  <w:rFonts w:ascii="Cambria Math" w:hAnsi="Cambria Math"/>
                </w:rPr>
                <m:t>2</m:t>
              </m:r>
            </m:sup>
          </m:sSup>
        </m:oMath>
      </m:oMathPara>
    </w:p>
    <w:p w14:paraId="7AFCB77B" w14:textId="77777777" w:rsidR="00EE4FF4" w:rsidRDefault="00B37BB0" w:rsidP="006F4D49">
      <w:pPr>
        <w:jc w:val="both"/>
        <w:rPr>
          <w:rFonts w:ascii="Times New Roman" w:hAnsi="Times New Roman" w:cs="Times New Roman"/>
          <w:bCs/>
        </w:rPr>
      </w:pPr>
      <w:r w:rsidRPr="00DC1B92">
        <w:rPr>
          <w:rFonts w:ascii="Times New Roman" w:hAnsi="Times New Roman" w:cs="Times New Roman"/>
        </w:rPr>
        <w:t xml:space="preserve">A square foundation pad is assumed with a side length of </w:t>
      </w:r>
      <w:r w:rsidRPr="00F23022">
        <w:rPr>
          <w:rFonts w:ascii="Times New Roman" w:hAnsi="Times New Roman" w:cs="Times New Roman"/>
        </w:rPr>
        <w:t>3.</w:t>
      </w:r>
      <w:r w:rsidR="00DB5F79" w:rsidRPr="00F23022">
        <w:rPr>
          <w:rFonts w:ascii="Times New Roman" w:hAnsi="Times New Roman" w:cs="Times New Roman"/>
          <w:bCs/>
        </w:rPr>
        <w:t>8</w:t>
      </w:r>
      <w:r w:rsidRPr="00F23022">
        <w:rPr>
          <w:rFonts w:ascii="Times New Roman" w:hAnsi="Times New Roman" w:cs="Times New Roman"/>
        </w:rPr>
        <w:t xml:space="preserve"> m</w:t>
      </w:r>
      <w:r w:rsidR="00F23022">
        <w:rPr>
          <w:rFonts w:ascii="Times New Roman" w:hAnsi="Times New Roman" w:cs="Times New Roman"/>
          <w:bCs/>
        </w:rPr>
        <w:t xml:space="preserve"> </w:t>
      </w:r>
      <w:r w:rsidR="00AD7831">
        <w:rPr>
          <w:rFonts w:ascii="Times New Roman" w:hAnsi="Times New Roman" w:cs="Times New Roman"/>
          <w:bCs/>
        </w:rPr>
        <w:t>(Maximum allowable width</w:t>
      </w:r>
      <w:r w:rsidRPr="00DC1B92">
        <w:rPr>
          <w:rFonts w:ascii="Times New Roman" w:hAnsi="Times New Roman" w:cs="Times New Roman"/>
        </w:rPr>
        <w:t xml:space="preserve"> is</w:t>
      </w:r>
      <w:r w:rsidR="00AD7831">
        <w:rPr>
          <w:rFonts w:ascii="Times New Roman" w:hAnsi="Times New Roman" w:cs="Times New Roman"/>
          <w:bCs/>
        </w:rPr>
        <w:t xml:space="preserve"> 3.85m, based on</w:t>
      </w:r>
      <w:r w:rsidR="00EE4FF4">
        <w:rPr>
          <w:rFonts w:ascii="Times New Roman" w:hAnsi="Times New Roman" w:cs="Times New Roman"/>
          <w:bCs/>
        </w:rPr>
        <w:t xml:space="preserve"> frame distance constraints). </w:t>
      </w:r>
      <w:r w:rsidR="00DB5F79" w:rsidRPr="00F23022">
        <w:rPr>
          <w:rFonts w:ascii="Times New Roman" w:hAnsi="Times New Roman" w:cs="Times New Roman"/>
          <w:bCs/>
        </w:rPr>
        <w:t xml:space="preserve"> </w:t>
      </w:r>
    </w:p>
    <w:p w14:paraId="3682DFCE" w14:textId="535650AC" w:rsidR="00B37BB0" w:rsidRPr="00DC1B92" w:rsidRDefault="00EE4FF4" w:rsidP="00E612A9">
      <w:pPr>
        <w:rPr>
          <w:rFonts w:ascii="Times New Roman" w:hAnsi="Times New Roman" w:cs="Times New Roman"/>
        </w:rPr>
      </w:pPr>
      <w:r>
        <w:rPr>
          <w:rFonts w:ascii="Times New Roman" w:hAnsi="Times New Roman" w:cs="Times New Roman"/>
        </w:rPr>
        <w:t>Resulting Base Area</w:t>
      </w:r>
      <w:r w:rsidR="00B37BB0" w:rsidRPr="00DC1B92">
        <w:rPr>
          <w:rFonts w:ascii="Times New Roman" w:hAnsi="Times New Roman" w:cs="Times New Roman"/>
        </w:rPr>
        <w:t xml:space="preserve">, </w:t>
      </w:r>
    </w:p>
    <w:p w14:paraId="50D4E13F" w14:textId="1986CA6C" w:rsidR="00D170B7" w:rsidRPr="00DC1B92" w:rsidRDefault="00613936" w:rsidP="00D170B7">
      <w:pPr>
        <w:rPr>
          <w:rFonts w:ascii="Times New Roman" w:hAnsi="Times New Roman" w:cs="Times New Roman"/>
        </w:rPr>
      </w:pPr>
      <m:oMathPara>
        <m:oMath>
          <m:sSub>
            <m:sSubPr>
              <m:ctrlPr>
                <w:rPr>
                  <w:rFonts w:ascii="Cambria Math" w:hAnsi="Cambria Math"/>
                  <w:i/>
                </w:rPr>
              </m:ctrlPr>
            </m:sSubPr>
            <m:e>
              <m:r>
                <w:rPr>
                  <w:rFonts w:ascii="Cambria Math" w:hAnsi="Cambria Math"/>
                </w:rPr>
                <m:t>A</m:t>
              </m:r>
            </m:e>
            <m:sub>
              <m:r>
                <w:rPr>
                  <w:rFonts w:ascii="Cambria Math" w:hAnsi="Cambria Math"/>
                </w:rPr>
                <m:t>base</m:t>
              </m:r>
            </m:sub>
          </m:sSub>
          <m:r>
            <w:rPr>
              <w:rFonts w:ascii="Cambria Math" w:hAnsi="Cambria Math"/>
            </w:rPr>
            <m:t xml:space="preserve">=3.8 ×3.8=14.44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oMath>
      </m:oMathPara>
    </w:p>
    <w:p w14:paraId="2DEC577E" w14:textId="77777777" w:rsidR="00D170B7" w:rsidRPr="00DC1B92" w:rsidRDefault="00D170B7" w:rsidP="00D170B7">
      <w:pPr>
        <w:rPr>
          <w:rFonts w:ascii="Times New Roman" w:hAnsi="Times New Roman" w:cs="Times New Roman"/>
          <w:b/>
          <w:bCs/>
        </w:rPr>
      </w:pPr>
      <w:r w:rsidRPr="00DC1B92">
        <w:rPr>
          <w:rFonts w:ascii="Times New Roman" w:hAnsi="Times New Roman" w:cs="Times New Roman"/>
          <w:b/>
          <w:bCs/>
        </w:rPr>
        <w:t>Foundation Depth and Self-weight</w:t>
      </w:r>
    </w:p>
    <w:p w14:paraId="4F82A893" w14:textId="4DBCD789" w:rsidR="00D170B7" w:rsidRPr="00DC1B92" w:rsidRDefault="00D170B7" w:rsidP="00597EB9">
      <w:pPr>
        <w:rPr>
          <w:rFonts w:ascii="Times New Roman" w:hAnsi="Times New Roman" w:cs="Times New Roman"/>
          <w:b/>
        </w:rPr>
      </w:pPr>
      <w:r w:rsidRPr="00DC1B92">
        <w:rPr>
          <w:rFonts w:ascii="Times New Roman" w:hAnsi="Times New Roman" w:cs="Times New Roman"/>
          <w:b/>
          <w:bCs/>
        </w:rPr>
        <w:t>Trial Depth:</w:t>
      </w:r>
    </w:p>
    <w:p w14:paraId="6289EA70" w14:textId="38D19882" w:rsidR="00D170B7" w:rsidRPr="00DC1B92" w:rsidRDefault="00E1545C" w:rsidP="00305385">
      <w:pPr>
        <w:rPr>
          <w:rFonts w:ascii="Times New Roman" w:hAnsi="Times New Roman" w:cs="Times New Roman"/>
        </w:rPr>
      </w:pPr>
      <w:r>
        <w:rPr>
          <w:rFonts w:ascii="Times New Roman" w:hAnsi="Times New Roman" w:cs="Times New Roman"/>
          <w:b/>
        </w:rPr>
        <w:t xml:space="preserve">Assumed Depth: </w:t>
      </w:r>
      <w:r w:rsidR="009917A5">
        <w:rPr>
          <w:rFonts w:ascii="Times New Roman" w:hAnsi="Times New Roman" w:cs="Times New Roman"/>
          <w:bCs/>
        </w:rPr>
        <w:t>h = 0.65 m</w:t>
      </w:r>
      <w:r w:rsidR="00D170B7" w:rsidRPr="00DC1B92">
        <w:rPr>
          <w:rFonts w:ascii="Times New Roman" w:hAnsi="Times New Roman" w:cs="Times New Roman"/>
        </w:rPr>
        <w:t xml:space="preserve"> (approximately</w:t>
      </w:r>
      <w:r w:rsidR="00305385" w:rsidRPr="00DC1B92">
        <w:rPr>
          <w:rFonts w:ascii="Times New Roman" w:hAnsi="Times New Roman" w:cs="Times New Roman"/>
        </w:rPr>
        <w:t xml:space="preserve"> </w:t>
      </w:r>
      <m:oMath>
        <m:r>
          <w:rPr>
            <w:rFonts w:ascii="Cambria Math" w:hAnsi="Cambria Math"/>
          </w:rPr>
          <m:t>h=</m:t>
        </m:r>
        <m:f>
          <m:fPr>
            <m:ctrlPr>
              <w:rPr>
                <w:rFonts w:ascii="Cambria Math" w:hAnsi="Cambria Math"/>
                <w:i/>
              </w:rPr>
            </m:ctrlPr>
          </m:fPr>
          <m:num>
            <m:r>
              <w:rPr>
                <w:rFonts w:ascii="Cambria Math" w:hAnsi="Cambria Math"/>
              </w:rPr>
              <m:t>L</m:t>
            </m:r>
          </m:num>
          <m:den>
            <m:r>
              <w:rPr>
                <w:rFonts w:ascii="Cambria Math" w:hAnsi="Cambria Math"/>
              </w:rPr>
              <m:t>10</m:t>
            </m:r>
          </m:den>
        </m:f>
      </m:oMath>
      <w:r w:rsidR="00D170B7" w:rsidRPr="00DC1B92">
        <w:rPr>
          <w:rFonts w:ascii="Times New Roman" w:hAnsi="Times New Roman" w:cs="Times New Roman"/>
        </w:rPr>
        <w:t xml:space="preserve"> ).</w:t>
      </w:r>
    </w:p>
    <w:p w14:paraId="5BFF3D4E" w14:textId="0F05D324" w:rsidR="00E612A9" w:rsidRPr="009917A5" w:rsidRDefault="003161C7" w:rsidP="00E612A9">
      <w:pPr>
        <w:rPr>
          <w:rFonts w:ascii="Times New Roman" w:hAnsi="Times New Roman" w:cs="Times New Roman"/>
          <w:b/>
        </w:rPr>
      </w:pPr>
      <w:r w:rsidRPr="009917A5">
        <w:rPr>
          <w:rFonts w:ascii="Times New Roman" w:hAnsi="Times New Roman" w:cs="Times New Roman"/>
          <w:b/>
        </w:rPr>
        <w:t>Self</w:t>
      </w:r>
      <w:r w:rsidR="009917A5" w:rsidRPr="009917A5">
        <w:rPr>
          <w:rFonts w:ascii="Times New Roman" w:hAnsi="Times New Roman" w:cs="Times New Roman"/>
          <w:b/>
        </w:rPr>
        <w:t>-</w:t>
      </w:r>
      <w:r w:rsidRPr="009917A5">
        <w:rPr>
          <w:rFonts w:ascii="Times New Roman" w:hAnsi="Times New Roman" w:cs="Times New Roman"/>
          <w:b/>
        </w:rPr>
        <w:t>weight of the foundation pad:</w:t>
      </w:r>
    </w:p>
    <w:p w14:paraId="22844DAB" w14:textId="709014DE" w:rsidR="003161C7" w:rsidRDefault="00613936" w:rsidP="001E1FE0">
      <w:pPr>
        <w:jc w:val="center"/>
        <w:rPr>
          <w:rFonts w:ascii="Times New Roman" w:hAnsi="Times New Roman" w:cs="Times New Roman"/>
        </w:rPr>
      </w:pPr>
      <m:oMath>
        <m:sSub>
          <m:sSubPr>
            <m:ctrlPr>
              <w:rPr>
                <w:rFonts w:ascii="Cambria Math" w:hAnsi="Cambria Math"/>
                <w:i/>
              </w:rPr>
            </m:ctrlPr>
          </m:sSubPr>
          <m:e>
            <m:r>
              <w:rPr>
                <w:rFonts w:ascii="Cambria Math" w:hAnsi="Cambria Math"/>
              </w:rPr>
              <m:t>W</m:t>
            </m:r>
          </m:e>
          <m:sub>
            <m:r>
              <w:rPr>
                <w:rFonts w:ascii="Cambria Math" w:hAnsi="Cambria Math"/>
              </w:rPr>
              <m:t>pad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base</m:t>
            </m:r>
          </m:sub>
        </m:sSub>
        <m:r>
          <w:rPr>
            <w:rFonts w:ascii="Cambria Math" w:hAnsi="Cambria Math"/>
          </w:rPr>
          <m:t>×h×</m:t>
        </m:r>
      </m:oMath>
      <w:r w:rsidR="001E1FE0" w:rsidRPr="00DC1B92">
        <w:rPr>
          <w:rFonts w:ascii="Times New Roman" w:hAnsi="Times New Roman" w:cs="Times New Roman"/>
        </w:rPr>
        <w:t xml:space="preserve"> </w:t>
      </w:r>
      <m:oMath>
        <m:sSub>
          <m:sSubPr>
            <m:ctrlPr>
              <w:rPr>
                <w:rFonts w:ascii="Cambria Math" w:hAnsi="Cambria Math"/>
                <w:i/>
              </w:rPr>
            </m:ctrlPr>
          </m:sSubPr>
          <m:e>
            <m:r>
              <w:rPr>
                <w:rFonts w:ascii="Cambria Math" w:hAnsi="Cambria Math"/>
              </w:rPr>
              <m:t>ρ</m:t>
            </m:r>
          </m:e>
          <m:sub>
            <m:r>
              <w:rPr>
                <w:rFonts w:ascii="Cambria Math" w:hAnsi="Cambria Math"/>
              </w:rPr>
              <m:t>rc</m:t>
            </m:r>
          </m:sub>
        </m:sSub>
        <m:r>
          <w:rPr>
            <w:rFonts w:ascii="Cambria Math" w:hAnsi="Cambria Math"/>
          </w:rPr>
          <m:t>=14.44×0.65×25=234.65 kN</m:t>
        </m:r>
      </m:oMath>
      <w:r w:rsidR="001E1FE0" w:rsidRPr="00DC1B92">
        <w:rPr>
          <w:rFonts w:ascii="Times New Roman" w:hAnsi="Times New Roman" w:cs="Times New Roman"/>
        </w:rPr>
        <w:t xml:space="preserve"> </w:t>
      </w:r>
    </w:p>
    <w:p w14:paraId="603C17F5" w14:textId="3F3D78D1" w:rsidR="008B510E" w:rsidRDefault="008B510E" w:rsidP="008B510E">
      <w:pPr>
        <w:rPr>
          <w:rFonts w:ascii="Times New Roman" w:hAnsi="Times New Roman" w:cs="Times New Roman"/>
          <w:b/>
        </w:rPr>
      </w:pPr>
      <w:r w:rsidRPr="008B510E">
        <w:rPr>
          <w:rFonts w:ascii="Times New Roman" w:hAnsi="Times New Roman" w:cs="Times New Roman"/>
          <w:b/>
        </w:rPr>
        <w:t>Design Moment Calculation</w:t>
      </w:r>
    </w:p>
    <w:p w14:paraId="185394CF" w14:textId="6213A401" w:rsidR="008B510E" w:rsidRDefault="008B510E" w:rsidP="008B510E">
      <w:pPr>
        <w:rPr>
          <w:rFonts w:ascii="Times New Roman" w:hAnsi="Times New Roman" w:cs="Times New Roman"/>
        </w:rPr>
      </w:pPr>
      <w:r>
        <w:rPr>
          <w:rFonts w:ascii="Times New Roman" w:hAnsi="Times New Roman" w:cs="Times New Roman"/>
          <w:b/>
        </w:rPr>
        <w:t xml:space="preserve">Ultimate Load on Pad </w:t>
      </w:r>
      <w:r>
        <w:rPr>
          <w:rFonts w:ascii="Times New Roman" w:hAnsi="Times New Roman" w:cs="Times New Roman"/>
        </w:rPr>
        <w:t>(including self-weight):</w:t>
      </w:r>
    </w:p>
    <w:p w14:paraId="3C7267DD" w14:textId="46BE18B1" w:rsidR="008B510E" w:rsidRPr="004F55F4" w:rsidRDefault="00613936" w:rsidP="008B510E">
      <w:pPr>
        <w:rPr>
          <w:rFonts w:ascii="Times New Roman" w:hAnsi="Times New Roman" w:cs="Times New Roman"/>
        </w:rPr>
      </w:pPr>
      <m:oMathPara>
        <m:oMath>
          <m:sSub>
            <m:sSubPr>
              <m:ctrlPr>
                <w:rPr>
                  <w:rFonts w:ascii="Cambria Math" w:hAnsi="Cambria Math"/>
                  <w:i/>
                </w:rPr>
              </m:ctrlPr>
            </m:sSubPr>
            <m:e>
              <m:r>
                <w:rPr>
                  <w:rFonts w:ascii="Cambria Math" w:hAnsi="Cambria Math"/>
                </w:rPr>
                <m:t>N</m:t>
              </m:r>
            </m:e>
            <m:sub>
              <m:r>
                <w:rPr>
                  <w:rFonts w:ascii="Cambria Math" w:hAnsi="Cambria Math"/>
                </w:rPr>
                <m:t>ED</m:t>
              </m:r>
            </m:sub>
          </m:sSub>
          <m:r>
            <w:rPr>
              <w:rFonts w:ascii="Cambria Math" w:hAnsi="Cambria Math"/>
            </w:rPr>
            <m:t>=1327.04 kN+</m:t>
          </m:r>
          <m:d>
            <m:dPr>
              <m:ctrlPr>
                <w:rPr>
                  <w:rFonts w:ascii="Cambria Math" w:hAnsi="Cambria Math"/>
                  <w:i/>
                </w:rPr>
              </m:ctrlPr>
            </m:dPr>
            <m:e>
              <m:r>
                <w:rPr>
                  <w:rFonts w:ascii="Cambria Math" w:hAnsi="Cambria Math"/>
                </w:rPr>
                <m:t>1.35 ×234.65</m:t>
              </m:r>
            </m:e>
          </m:d>
          <m:r>
            <w:rPr>
              <w:rFonts w:ascii="Cambria Math" w:hAnsi="Cambria Math"/>
            </w:rPr>
            <m:t>=1819.99 kN</m:t>
          </m:r>
        </m:oMath>
      </m:oMathPara>
    </w:p>
    <w:p w14:paraId="6EF4FB83" w14:textId="55C6FA10" w:rsidR="004F55F4" w:rsidRDefault="004F55F4" w:rsidP="008B510E">
      <w:pPr>
        <w:rPr>
          <w:rFonts w:ascii="Times New Roman" w:hAnsi="Times New Roman" w:cs="Times New Roman"/>
          <w:b/>
        </w:rPr>
      </w:pPr>
      <w:r w:rsidRPr="004F55F4">
        <w:rPr>
          <w:rFonts w:ascii="Times New Roman" w:hAnsi="Times New Roman" w:cs="Times New Roman"/>
          <w:b/>
        </w:rPr>
        <w:t>Earth Pressure</w:t>
      </w:r>
      <w:r>
        <w:rPr>
          <w:rFonts w:ascii="Times New Roman" w:hAnsi="Times New Roman" w:cs="Times New Roman"/>
        </w:rPr>
        <w:t xml:space="preserve"> </w:t>
      </w:r>
      <w:r w:rsidRPr="004F55F4">
        <w:rPr>
          <w:rFonts w:ascii="Times New Roman" w:hAnsi="Times New Roman" w:cs="Times New Roman"/>
          <w:b/>
        </w:rPr>
        <w:t>Ps:</w:t>
      </w:r>
    </w:p>
    <w:p w14:paraId="082F7B85" w14:textId="4C9B6FBA" w:rsidR="00A90985" w:rsidRPr="003615FE" w:rsidRDefault="00002308" w:rsidP="008B510E">
      <w:pPr>
        <w:rPr>
          <w:rFonts w:ascii="Times New Roman" w:hAnsi="Times New Roman" w:cs="Times New Roman"/>
        </w:rPr>
      </w:pPr>
      <m:oMathPara>
        <m:oMath>
          <m:r>
            <m:rPr>
              <m:sty m:val="p"/>
            </m:rPr>
            <w:rPr>
              <w:rFonts w:ascii="Cambria Math" w:hAnsi="Cambria Math" w:cs="Times New Roman"/>
            </w:rPr>
            <m:t>Ps</m:t>
          </m:r>
          <m:r>
            <m:rPr>
              <m:sty m:val="bi"/>
            </m:rPr>
            <w:rPr>
              <w:rFonts w:ascii="Cambria Math" w:hAnsi="Cambria Math"/>
            </w:rPr>
            <m:t>=</m:t>
          </m:r>
          <m:f>
            <m:fPr>
              <m:ctrlPr>
                <w:rPr>
                  <w:rFonts w:ascii="Cambria Math" w:hAnsi="Cambria Math"/>
                  <w:b/>
                  <w:bCs/>
                  <w:i/>
                </w:rPr>
              </m:ctrlPr>
            </m:fPr>
            <m:num>
              <m:sSub>
                <m:sSubPr>
                  <m:ctrlPr>
                    <w:rPr>
                      <w:rFonts w:ascii="Cambria Math" w:hAnsi="Cambria Math"/>
                      <w:i/>
                    </w:rPr>
                  </m:ctrlPr>
                </m:sSubPr>
                <m:e>
                  <m:r>
                    <w:rPr>
                      <w:rFonts w:ascii="Cambria Math" w:hAnsi="Cambria Math"/>
                    </w:rPr>
                    <m:t>N</m:t>
                  </m:r>
                </m:e>
                <m:sub>
                  <m:r>
                    <w:rPr>
                      <w:rFonts w:ascii="Cambria Math" w:hAnsi="Cambria Math"/>
                    </w:rPr>
                    <m:t>ED</m:t>
                  </m:r>
                </m:sub>
              </m:sSub>
            </m:num>
            <m:den>
              <m:sSub>
                <m:sSubPr>
                  <m:ctrlPr>
                    <w:rPr>
                      <w:rFonts w:ascii="Cambria Math" w:hAnsi="Cambria Math"/>
                      <w:i/>
                    </w:rPr>
                  </m:ctrlPr>
                </m:sSubPr>
                <m:e>
                  <m:r>
                    <w:rPr>
                      <w:rFonts w:ascii="Cambria Math" w:hAnsi="Cambria Math"/>
                    </w:rPr>
                    <m:t>A</m:t>
                  </m:r>
                </m:e>
                <m:sub>
                  <m:r>
                    <w:rPr>
                      <w:rFonts w:ascii="Cambria Math" w:hAnsi="Cambria Math"/>
                    </w:rPr>
                    <m:t>base</m:t>
                  </m:r>
                </m:sub>
              </m:sSub>
            </m:den>
          </m:f>
          <m:r>
            <m:rPr>
              <m:sty m:val="bi"/>
            </m:rPr>
            <w:rPr>
              <w:rFonts w:ascii="Cambria Math" w:hAnsi="Cambria Math"/>
            </w:rPr>
            <m:t>=</m:t>
          </m:r>
          <m:f>
            <m:fPr>
              <m:ctrlPr>
                <w:rPr>
                  <w:rFonts w:ascii="Cambria Math" w:hAnsi="Cambria Math"/>
                  <w:b/>
                  <w:bCs/>
                  <w:i/>
                </w:rPr>
              </m:ctrlPr>
            </m:fPr>
            <m:num>
              <m:r>
                <w:rPr>
                  <w:rFonts w:ascii="Cambria Math" w:hAnsi="Cambria Math"/>
                </w:rPr>
                <m:t>1819.99</m:t>
              </m:r>
            </m:num>
            <m:den>
              <m:r>
                <w:rPr>
                  <w:rFonts w:ascii="Cambria Math" w:hAnsi="Cambria Math"/>
                </w:rPr>
                <m:t>14.44</m:t>
              </m:r>
            </m:den>
          </m:f>
          <m:r>
            <m:rPr>
              <m:sty m:val="bi"/>
            </m:rPr>
            <w:rPr>
              <w:rFonts w:ascii="Cambria Math" w:hAnsi="Cambria Math"/>
            </w:rPr>
            <m:t>=</m:t>
          </m:r>
          <m:r>
            <w:rPr>
              <w:rFonts w:ascii="Cambria Math" w:hAnsi="Cambria Math"/>
            </w:rPr>
            <m:t>126.04 kN/</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663CBDC0" w14:textId="77777777" w:rsidR="0000520A" w:rsidRDefault="0000520A" w:rsidP="00A90985">
      <w:pPr>
        <w:rPr>
          <w:rFonts w:ascii="Cambria Math" w:hAnsi="Cambria Math"/>
          <w:iCs/>
        </w:rPr>
      </w:pPr>
    </w:p>
    <w:p w14:paraId="48492CB0" w14:textId="5FD459ED" w:rsidR="0000520A" w:rsidRDefault="0000520A" w:rsidP="00A90985">
      <w:pPr>
        <w:rPr>
          <w:rFonts w:ascii="Times New Roman" w:hAnsi="Times New Roman" w:cs="Times New Roman"/>
        </w:rPr>
      </w:pPr>
      <w:r>
        <w:rPr>
          <w:rFonts w:ascii="Cambria Math" w:hAnsi="Cambria Math"/>
          <w:iCs/>
        </w:rPr>
        <w:t xml:space="preserve">(Since </w:t>
      </w:r>
      <m:oMath>
        <m:r>
          <m:rPr>
            <m:sty m:val="p"/>
          </m:rPr>
          <w:rPr>
            <w:rFonts w:ascii="Cambria Math" w:hAnsi="Cambria Math" w:cs="Times New Roman"/>
          </w:rPr>
          <m:t>Ps</m:t>
        </m:r>
      </m:oMath>
      <w:r>
        <w:rPr>
          <w:rFonts w:ascii="Cambria Math" w:hAnsi="Cambria Math"/>
        </w:rPr>
        <w:t xml:space="preserve"> &lt; Soil Bearing Capacity </w:t>
      </w:r>
      <w:r w:rsidR="0068723A">
        <w:rPr>
          <w:rFonts w:ascii="Cambria Math" w:hAnsi="Cambria Math"/>
        </w:rPr>
        <w:t>(175</w:t>
      </w:r>
      <w:r w:rsidRPr="0000520A">
        <w:rPr>
          <w:rFonts w:ascii="Times New Roman" w:hAnsi="Times New Roman" w:cs="Times New Roman"/>
          <w:bCs/>
        </w:rPr>
        <w:t xml:space="preserve"> </w:t>
      </w:r>
      <m:oMath>
        <m:sSup>
          <m:sSupPr>
            <m:ctrlPr>
              <w:rPr>
                <w:rFonts w:ascii="Cambria Math" w:hAnsi="Cambria Math"/>
                <w:bCs/>
                <w:i/>
              </w:rPr>
            </m:ctrlPr>
          </m:sSupPr>
          <m:e>
            <m:r>
              <w:rPr>
                <w:rFonts w:ascii="Cambria Math" w:hAnsi="Cambria Math"/>
              </w:rPr>
              <m:t>kN/m</m:t>
            </m:r>
          </m:e>
          <m:sup>
            <m:r>
              <w:rPr>
                <w:rFonts w:ascii="Cambria Math" w:hAnsi="Cambria Math"/>
              </w:rPr>
              <m:t>2</m:t>
            </m:r>
          </m:sup>
        </m:sSup>
      </m:oMath>
      <w:r>
        <w:rPr>
          <w:rFonts w:ascii="Times New Roman" w:hAnsi="Times New Roman" w:cs="Times New Roman"/>
        </w:rPr>
        <w:t>), this value is acceptable.)</w:t>
      </w:r>
    </w:p>
    <w:p w14:paraId="0BD8C11A" w14:textId="4E61FB20" w:rsidR="00BA7824" w:rsidRDefault="00BA7824" w:rsidP="00EF23B5">
      <w:pPr>
        <w:rPr>
          <w:rFonts w:ascii="Times New Roman" w:hAnsi="Times New Roman" w:cs="Times New Roman"/>
        </w:rPr>
      </w:pPr>
      <w:r w:rsidRPr="00DE4AD6">
        <w:rPr>
          <w:rFonts w:ascii="Times New Roman" w:hAnsi="Times New Roman" w:cs="Times New Roman"/>
          <w:b/>
        </w:rPr>
        <w:lastRenderedPageBreak/>
        <w:t xml:space="preserve"> Design Moment</w:t>
      </w:r>
      <w:r w:rsidRPr="00DC1B92">
        <w:rPr>
          <w:rFonts w:ascii="Times New Roman" w:hAnsi="Times New Roman" w:cs="Times New Roman"/>
        </w:rPr>
        <w:t xml:space="preserve">, </w:t>
      </w:r>
      <m:oMath>
        <m:sSub>
          <m:sSubPr>
            <m:ctrlPr>
              <w:rPr>
                <w:rFonts w:ascii="Cambria Math" w:hAnsi="Cambria Math"/>
                <w:i/>
              </w:rPr>
            </m:ctrlPr>
          </m:sSubPr>
          <m:e>
            <m:r>
              <w:rPr>
                <w:rFonts w:ascii="Cambria Math" w:hAnsi="Cambria Math"/>
              </w:rPr>
              <m:t>M</m:t>
            </m:r>
          </m:e>
          <m:sub>
            <m:r>
              <w:rPr>
                <w:rFonts w:ascii="Cambria Math" w:hAnsi="Cambria Math"/>
              </w:rPr>
              <m:t>ED</m:t>
            </m:r>
          </m:sub>
        </m:sSub>
      </m:oMath>
      <w:r w:rsidR="00AF78F8" w:rsidRPr="00DC1B92">
        <w:rPr>
          <w:rFonts w:ascii="Times New Roman" w:hAnsi="Times New Roman" w:cs="Times New Roman"/>
        </w:rPr>
        <w:t>:</w:t>
      </w:r>
    </w:p>
    <w:p w14:paraId="27FD3ACE" w14:textId="608CB3F8" w:rsidR="00A97D63" w:rsidRDefault="00613936" w:rsidP="00153544">
      <w:pPr>
        <w:jc w:val="center"/>
        <w:rPr>
          <w:rFonts w:ascii="Times New Roman" w:hAnsi="Times New Roman" w:cs="Times New Roman"/>
        </w:rPr>
      </w:pPr>
      <m:oMath>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ED</m:t>
                </m:r>
              </m:sub>
            </m:sSub>
            <m:r>
              <w:rPr>
                <w:rFonts w:ascii="Cambria Math" w:hAnsi="Cambria Math"/>
              </w:rPr>
              <m:t>=Ps ×(</m:t>
            </m:r>
            <m:f>
              <m:fPr>
                <m:ctrlPr>
                  <w:rPr>
                    <w:rFonts w:ascii="Cambria Math" w:hAnsi="Cambria Math"/>
                    <w:b/>
                    <w:bCs/>
                    <w:i/>
                  </w:rPr>
                </m:ctrlPr>
              </m:fPr>
              <m:num>
                <m:r>
                  <w:rPr>
                    <w:rFonts w:ascii="Cambria Math" w:hAnsi="Cambria Math"/>
                  </w:rPr>
                  <m:t>L</m:t>
                </m:r>
              </m:num>
              <m:den>
                <m:r>
                  <w:rPr>
                    <w:rFonts w:ascii="Cambria Math" w:hAnsi="Cambria Math"/>
                  </w:rPr>
                  <m:t>2</m:t>
                </m:r>
              </m:den>
            </m:f>
            <m:r>
              <m:rPr>
                <m:sty m:val="bi"/>
              </m:rPr>
              <w:rPr>
                <w:rFonts w:ascii="Cambria Math" w:hAnsi="Cambria Math"/>
              </w:rPr>
              <m:t>)</m:t>
            </m:r>
          </m:e>
          <m:sup>
            <m:r>
              <w:rPr>
                <w:rFonts w:ascii="Cambria Math" w:hAnsi="Cambria Math"/>
              </w:rPr>
              <m:t>2</m:t>
            </m:r>
          </m:sup>
        </m:sSup>
      </m:oMath>
      <w:r w:rsidR="00153544">
        <w:rPr>
          <w:rFonts w:ascii="Times New Roman" w:hAnsi="Times New Roman" w:cs="Times New Roman"/>
        </w:rPr>
        <w:t xml:space="preserve">= 126.04 </w:t>
      </w:r>
      <m:oMath>
        <m:r>
          <w:rPr>
            <w:rFonts w:ascii="Cambria Math" w:hAnsi="Cambria Math"/>
          </w:rPr>
          <m:t>×</m:t>
        </m:r>
      </m:oMath>
      <w:r w:rsidR="00E63B81">
        <w:rPr>
          <w:rFonts w:ascii="Times New Roman" w:hAnsi="Times New Roman" w:cs="Times New Roman"/>
        </w:rPr>
        <w:t>(</w:t>
      </w:r>
      <m:oMath>
        <m:sSup>
          <m:sSupPr>
            <m:ctrlPr>
              <w:rPr>
                <w:rFonts w:ascii="Cambria Math" w:hAnsi="Cambria Math" w:cs="Times New Roman"/>
                <w:i/>
              </w:rPr>
            </m:ctrlPr>
          </m:sSupPr>
          <m:e>
            <m:f>
              <m:fPr>
                <m:ctrlPr>
                  <w:rPr>
                    <w:rFonts w:ascii="Cambria Math" w:hAnsi="Cambria Math" w:cs="Times New Roman"/>
                    <w:i/>
                  </w:rPr>
                </m:ctrlPr>
              </m:fPr>
              <m:num>
                <m:r>
                  <w:rPr>
                    <w:rFonts w:ascii="Cambria Math" w:hAnsi="Cambria Math" w:cs="Times New Roman"/>
                  </w:rPr>
                  <m:t>3.8</m:t>
                </m:r>
              </m:num>
              <m:den>
                <m:r>
                  <w:rPr>
                    <w:rFonts w:ascii="Cambria Math" w:hAnsi="Cambria Math" w:cs="Times New Roman"/>
                  </w:rPr>
                  <m:t>2</m:t>
                </m:r>
              </m:den>
            </m:f>
            <m:r>
              <w:rPr>
                <w:rFonts w:ascii="Cambria Math" w:hAnsi="Cambria Math" w:cs="Times New Roman"/>
              </w:rPr>
              <m:t>)</m:t>
            </m:r>
          </m:e>
          <m:sup>
            <m:r>
              <w:rPr>
                <w:rFonts w:ascii="Cambria Math" w:hAnsi="Cambria Math" w:cs="Times New Roman"/>
              </w:rPr>
              <m:t>2</m:t>
            </m:r>
          </m:sup>
        </m:sSup>
        <m:r>
          <w:rPr>
            <w:rFonts w:ascii="Cambria Math" w:hAnsi="Cambria Math" w:cs="Times New Roman"/>
          </w:rPr>
          <m:t>=364.25</m:t>
        </m:r>
        <m:r>
          <w:rPr>
            <w:rFonts w:ascii="Cambria Math" w:hAnsi="Cambria Math"/>
          </w:rPr>
          <m:t xml:space="preserve"> kN/m</m:t>
        </m:r>
      </m:oMath>
    </w:p>
    <w:p w14:paraId="35CBA14A" w14:textId="661F5F17" w:rsidR="00610F41" w:rsidRDefault="00610F41" w:rsidP="00610F41">
      <w:pPr>
        <w:rPr>
          <w:rFonts w:ascii="Times New Roman" w:hAnsi="Times New Roman" w:cs="Times New Roman"/>
        </w:rPr>
      </w:pPr>
      <w:r w:rsidRPr="00610F41">
        <w:rPr>
          <w:rFonts w:ascii="Times New Roman" w:hAnsi="Times New Roman" w:cs="Times New Roman"/>
          <w:b/>
        </w:rPr>
        <w:t>Note</w:t>
      </w:r>
      <w:r>
        <w:rPr>
          <w:rFonts w:ascii="Times New Roman" w:hAnsi="Times New Roman" w:cs="Times New Roman"/>
          <w:b/>
        </w:rPr>
        <w:t xml:space="preserve">: </w:t>
      </w:r>
      <w:r w:rsidRPr="006767D6">
        <w:rPr>
          <w:rFonts w:ascii="Times New Roman" w:hAnsi="Times New Roman" w:cs="Times New Roman"/>
        </w:rPr>
        <w:t xml:space="preserve">Moment induced by column is assumed negligible as the column and </w:t>
      </w:r>
      <w:r w:rsidR="006767D6" w:rsidRPr="006767D6">
        <w:rPr>
          <w:rFonts w:ascii="Times New Roman" w:hAnsi="Times New Roman" w:cs="Times New Roman"/>
        </w:rPr>
        <w:t>pad foundation are fixed</w:t>
      </w:r>
    </w:p>
    <w:p w14:paraId="14B8FB14" w14:textId="24141FDD" w:rsidR="006767D6" w:rsidRDefault="006767D6" w:rsidP="006F4D49">
      <w:pPr>
        <w:jc w:val="both"/>
        <w:rPr>
          <w:rFonts w:ascii="Times New Roman" w:hAnsi="Times New Roman" w:cs="Times New Roman"/>
        </w:rPr>
      </w:pPr>
      <w:r w:rsidRPr="006767D6">
        <w:rPr>
          <w:rFonts w:ascii="Times New Roman" w:hAnsi="Times New Roman" w:cs="Times New Roman"/>
          <w:b/>
        </w:rPr>
        <w:t>Ultimate Moment Capacity</w:t>
      </w:r>
      <w:r>
        <w:rPr>
          <w:rFonts w:ascii="Times New Roman" w:hAnsi="Times New Roman" w:cs="Times New Roman"/>
          <w:b/>
        </w:rPr>
        <w:t xml:space="preserve"> </w:t>
      </w:r>
      <m:oMath>
        <m:sSub>
          <m:sSubPr>
            <m:ctrlPr>
              <w:rPr>
                <w:rFonts w:ascii="Cambria Math" w:hAnsi="Cambria Math"/>
                <w:i/>
              </w:rPr>
            </m:ctrlPr>
          </m:sSubPr>
          <m:e>
            <m:r>
              <w:rPr>
                <w:rFonts w:ascii="Cambria Math" w:hAnsi="Cambria Math"/>
              </w:rPr>
              <m:t>M</m:t>
            </m:r>
          </m:e>
          <m:sub>
            <m:r>
              <w:rPr>
                <w:rFonts w:ascii="Cambria Math" w:hAnsi="Cambria Math"/>
              </w:rPr>
              <m:t>RD</m:t>
            </m:r>
          </m:sub>
        </m:sSub>
      </m:oMath>
    </w:p>
    <w:p w14:paraId="56603A1A" w14:textId="31558D8A" w:rsidR="006767D6" w:rsidRDefault="00FF14A2" w:rsidP="00610F41">
      <w:pPr>
        <w:rPr>
          <w:rFonts w:ascii="Times New Roman" w:hAnsi="Times New Roman" w:cs="Times New Roman"/>
          <w:b/>
        </w:rPr>
      </w:pPr>
      <w:r>
        <w:rPr>
          <w:noProof/>
        </w:rPr>
        <w:drawing>
          <wp:anchor distT="0" distB="0" distL="114300" distR="114300" simplePos="0" relativeHeight="251674112" behindDoc="0" locked="0" layoutInCell="1" allowOverlap="1" wp14:anchorId="54E4F091" wp14:editId="584EF516">
            <wp:simplePos x="0" y="0"/>
            <wp:positionH relativeFrom="column">
              <wp:posOffset>3546575</wp:posOffset>
            </wp:positionH>
            <wp:positionV relativeFrom="paragraph">
              <wp:posOffset>73961</wp:posOffset>
            </wp:positionV>
            <wp:extent cx="2575061" cy="1185110"/>
            <wp:effectExtent l="0" t="0" r="0" b="0"/>
            <wp:wrapSquare wrapText="bothSides"/>
            <wp:docPr id="1129041958" name="Picture 2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1958" name="Picture 21" descr="A graph with a line drawn o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75061" cy="1185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67D6" w:rsidRPr="006767D6">
        <w:rPr>
          <w:rFonts w:ascii="Times New Roman" w:hAnsi="Times New Roman" w:cs="Times New Roman"/>
          <w:b/>
        </w:rPr>
        <w:t>Effective Depth</w:t>
      </w:r>
      <w:r w:rsidR="006767D6">
        <w:rPr>
          <w:rFonts w:ascii="Times New Roman" w:hAnsi="Times New Roman" w:cs="Times New Roman"/>
          <w:b/>
        </w:rPr>
        <w:t>:</w:t>
      </w:r>
    </w:p>
    <w:p w14:paraId="06C917FD" w14:textId="4051A8A5" w:rsidR="006767D6" w:rsidRPr="00EB573A" w:rsidRDefault="00002308" w:rsidP="006767D6">
      <w:pPr>
        <w:jc w:val="center"/>
        <w:rPr>
          <w:rFonts w:ascii="Times New Roman" w:hAnsi="Times New Roman" w:cs="Times New Roman"/>
        </w:rPr>
      </w:pPr>
      <m:oMathPara>
        <m:oMath>
          <m:r>
            <w:rPr>
              <w:rFonts w:ascii="Cambria Math" w:hAnsi="Cambria Math" w:cs="Times New Roman"/>
            </w:rPr>
            <m:t>d=h-cover-</m:t>
          </m:r>
          <m:f>
            <m:fPr>
              <m:ctrlPr>
                <w:rPr>
                  <w:rFonts w:ascii="Cambria Math" w:hAnsi="Cambria Math" w:cs="Times New Roman"/>
                  <w:i/>
                </w:rPr>
              </m:ctrlPr>
            </m:fPr>
            <m:num>
              <m:r>
                <w:rPr>
                  <w:rFonts w:ascii="Cambria Math" w:hAnsi="Cambria Math" w:cs="Times New Roman"/>
                </w:rPr>
                <m:t>bar diameter</m:t>
              </m:r>
            </m:num>
            <m:den>
              <m:r>
                <w:rPr>
                  <w:rFonts w:ascii="Cambria Math" w:hAnsi="Cambria Math" w:cs="Times New Roman"/>
                </w:rPr>
                <m:t>2</m:t>
              </m:r>
            </m:den>
          </m:f>
          <m:r>
            <w:rPr>
              <w:rFonts w:ascii="Cambria Math" w:hAnsi="Cambria Math" w:cs="Times New Roman"/>
            </w:rPr>
            <m:t>=650-50-</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2</m:t>
              </m:r>
            </m:den>
          </m:f>
          <m:r>
            <w:rPr>
              <w:rFonts w:ascii="Cambria Math" w:hAnsi="Cambria Math" w:cs="Times New Roman"/>
            </w:rPr>
            <m:t>=580 mm=0.58 m</m:t>
          </m:r>
        </m:oMath>
      </m:oMathPara>
    </w:p>
    <w:p w14:paraId="2E7745EE" w14:textId="2882674E" w:rsidR="00EB573A" w:rsidRPr="00E56CEA" w:rsidRDefault="00613936" w:rsidP="006767D6">
      <w:pPr>
        <w:jc w:val="center"/>
        <w:rPr>
          <w:rFonts w:ascii="Times New Roman" w:hAnsi="Times New Roman" w:cs="Times New Roman"/>
        </w:rPr>
      </w:pPr>
      <m:oMathPara>
        <m:oMath>
          <m:sSub>
            <m:sSubPr>
              <m:ctrlPr>
                <w:rPr>
                  <w:rFonts w:ascii="Cambria Math" w:hAnsi="Cambria Math"/>
                  <w:i/>
                </w:rPr>
              </m:ctrlPr>
            </m:sSubPr>
            <m:e>
              <m:r>
                <w:rPr>
                  <w:rFonts w:ascii="Cambria Math" w:hAnsi="Cambria Math"/>
                </w:rPr>
                <m:t>M</m:t>
              </m:r>
            </m:e>
            <m:sub>
              <m:r>
                <w:rPr>
                  <w:rFonts w:ascii="Cambria Math" w:hAnsi="Cambria Math"/>
                </w:rPr>
                <m:t>RD</m:t>
              </m:r>
            </m:sub>
          </m:sSub>
          <m:r>
            <w:rPr>
              <w:rFonts w:ascii="Cambria Math" w:hAnsi="Cambria Math"/>
            </w:rPr>
            <m:t xml:space="preserve">=6404 kNm&gt; </m:t>
          </m:r>
          <m:sSub>
            <m:sSubPr>
              <m:ctrlPr>
                <w:rPr>
                  <w:rFonts w:ascii="Cambria Math" w:hAnsi="Cambria Math"/>
                  <w:i/>
                </w:rPr>
              </m:ctrlPr>
            </m:sSubPr>
            <m:e>
              <m:r>
                <w:rPr>
                  <w:rFonts w:ascii="Cambria Math" w:hAnsi="Cambria Math"/>
                </w:rPr>
                <m:t>M</m:t>
              </m:r>
            </m:e>
            <m:sub>
              <m:r>
                <w:rPr>
                  <w:rFonts w:ascii="Cambria Math" w:hAnsi="Cambria Math"/>
                </w:rPr>
                <m:t>ED</m:t>
              </m:r>
            </m:sub>
          </m:sSub>
          <m:r>
            <w:rPr>
              <w:rFonts w:ascii="Cambria Math" w:hAnsi="Cambria Math"/>
            </w:rPr>
            <m:t>=364.25 kNm (OK)</m:t>
          </m:r>
        </m:oMath>
      </m:oMathPara>
    </w:p>
    <w:p w14:paraId="772FDC2B" w14:textId="77777777" w:rsidR="00E56CEA" w:rsidRPr="00DC1B92" w:rsidRDefault="00E56CEA" w:rsidP="00E56CEA">
      <w:pPr>
        <w:rPr>
          <w:rFonts w:ascii="Times New Roman" w:hAnsi="Times New Roman" w:cs="Times New Roman"/>
          <w:b/>
        </w:rPr>
      </w:pPr>
      <w:r w:rsidRPr="00DC1B92">
        <w:rPr>
          <w:rFonts w:ascii="Times New Roman" w:hAnsi="Times New Roman" w:cs="Times New Roman"/>
          <w:b/>
        </w:rPr>
        <w:t xml:space="preserve">Main Reinforcement Design </w:t>
      </w:r>
    </w:p>
    <w:p w14:paraId="021E5F07" w14:textId="77777777" w:rsidR="00E56CEA" w:rsidRPr="00DC1B92" w:rsidRDefault="00E56CEA" w:rsidP="00E56CEA">
      <w:pPr>
        <w:rPr>
          <w:rFonts w:ascii="Times New Roman" w:hAnsi="Times New Roman" w:cs="Times New Roman"/>
          <w:b/>
        </w:rPr>
      </w:pPr>
      <w:r w:rsidRPr="00DC1B92">
        <w:rPr>
          <w:rFonts w:ascii="Times New Roman" w:hAnsi="Times New Roman" w:cs="Times New Roman"/>
          <w:b/>
        </w:rPr>
        <w:t>Steel ratio calculation K:</w:t>
      </w:r>
    </w:p>
    <w:p w14:paraId="62303754" w14:textId="0493310C" w:rsidR="00E56CEA" w:rsidRPr="00755739" w:rsidRDefault="00002308" w:rsidP="00E56CEA">
      <w:pPr>
        <w:rPr>
          <w:rFonts w:ascii="Times New Roman" w:hAnsi="Times New Roman" w:cs="Times New Roman"/>
        </w:rPr>
      </w:pPr>
      <m:oMathPara>
        <m:oMath>
          <m:r>
            <w:rPr>
              <w:rFonts w:ascii="Cambria Math" w:hAnsi="Cambria Math"/>
            </w:rPr>
            <m:t>K=</m:t>
          </m:r>
          <m:f>
            <m:fPr>
              <m:ctrlPr>
                <w:rPr>
                  <w:rFonts w:ascii="Cambria Math" w:hAnsi="Cambria Math"/>
                  <w:b/>
                  <w:i/>
                </w:rPr>
              </m:ctrlPr>
            </m:fPr>
            <m:num>
              <m:sSub>
                <m:sSubPr>
                  <m:ctrlPr>
                    <w:rPr>
                      <w:rFonts w:ascii="Cambria Math" w:hAnsi="Cambria Math"/>
                      <w:i/>
                    </w:rPr>
                  </m:ctrlPr>
                </m:sSubPr>
                <m:e>
                  <m:r>
                    <w:rPr>
                      <w:rFonts w:ascii="Cambria Math" w:hAnsi="Cambria Math"/>
                    </w:rPr>
                    <m:t>M</m:t>
                  </m:r>
                </m:e>
                <m:sub>
                  <m:r>
                    <w:rPr>
                      <w:rFonts w:ascii="Cambria Math" w:hAnsi="Cambria Math"/>
                    </w:rPr>
                    <m:t>ED</m:t>
                  </m:r>
                </m:sub>
              </m:sSub>
            </m:num>
            <m:den>
              <m:sSub>
                <m:sSubPr>
                  <m:ctrlPr>
                    <w:rPr>
                      <w:rFonts w:ascii="Cambria Math" w:hAnsi="Cambria Math"/>
                      <w:i/>
                    </w:rPr>
                  </m:ctrlPr>
                </m:sSubPr>
                <m:e>
                  <m:r>
                    <w:rPr>
                      <w:rFonts w:ascii="Cambria Math" w:hAnsi="Cambria Math"/>
                    </w:rPr>
                    <m:t>f</m:t>
                  </m:r>
                </m:e>
                <m:sub>
                  <m:r>
                    <w:rPr>
                      <w:rFonts w:ascii="Cambria Math" w:hAnsi="Cambria Math"/>
                    </w:rPr>
                    <m:t>ck</m:t>
                  </m:r>
                </m:sub>
              </m:sSub>
              <m:r>
                <w:rPr>
                  <w:rFonts w:ascii="Cambria Math" w:hAnsi="Cambria Math"/>
                </w:rPr>
                <m:t>×b×</m:t>
              </m:r>
              <m:sSup>
                <m:sSupPr>
                  <m:ctrlPr>
                    <w:rPr>
                      <w:rFonts w:ascii="Cambria Math" w:hAnsi="Cambria Math"/>
                      <w:i/>
                    </w:rPr>
                  </m:ctrlPr>
                </m:sSupPr>
                <m:e>
                  <m:r>
                    <w:rPr>
                      <w:rFonts w:ascii="Cambria Math" w:hAnsi="Cambria Math"/>
                    </w:rPr>
                    <m:t>d</m:t>
                  </m:r>
                </m:e>
                <m:sup>
                  <m:r>
                    <w:rPr>
                      <w:rFonts w:ascii="Cambria Math" w:hAnsi="Cambria Math"/>
                    </w:rPr>
                    <m:t>2</m:t>
                  </m:r>
                </m:sup>
              </m:sSup>
            </m:den>
          </m:f>
          <m:r>
            <w:rPr>
              <w:rFonts w:ascii="Cambria Math" w:hAnsi="Cambria Math"/>
            </w:rPr>
            <m:t>=</m:t>
          </m:r>
          <m:f>
            <m:fPr>
              <m:ctrlPr>
                <w:rPr>
                  <w:rFonts w:ascii="Cambria Math" w:hAnsi="Cambria Math"/>
                  <w:b/>
                  <w:i/>
                </w:rPr>
              </m:ctrlPr>
            </m:fPr>
            <m:num>
              <m:r>
                <w:rPr>
                  <w:rFonts w:ascii="Cambria Math" w:hAnsi="Cambria Math"/>
                </w:rPr>
                <m:t>364.25×</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35×3.8×</m:t>
              </m:r>
              <m:sSup>
                <m:sSupPr>
                  <m:ctrlPr>
                    <w:rPr>
                      <w:rFonts w:ascii="Cambria Math" w:hAnsi="Cambria Math"/>
                      <w:i/>
                    </w:rPr>
                  </m:ctrlPr>
                </m:sSupPr>
                <m:e>
                  <m:r>
                    <w:rPr>
                      <w:rFonts w:ascii="Cambria Math" w:hAnsi="Cambria Math"/>
                    </w:rPr>
                    <m:t>0.58</m:t>
                  </m:r>
                </m:e>
                <m:sup>
                  <m:r>
                    <w:rPr>
                      <w:rFonts w:ascii="Cambria Math" w:hAnsi="Cambria Math"/>
                    </w:rPr>
                    <m:t>2</m:t>
                  </m:r>
                </m:sup>
              </m:sSup>
            </m:den>
          </m:f>
          <m:r>
            <w:rPr>
              <w:rFonts w:ascii="Cambria Math" w:hAnsi="Cambria Math"/>
            </w:rPr>
            <m:t>=0.0081</m:t>
          </m:r>
        </m:oMath>
      </m:oMathPara>
    </w:p>
    <w:p w14:paraId="6EC77CAA" w14:textId="77777777" w:rsidR="00E56CEA" w:rsidRPr="00DC1B92" w:rsidRDefault="00E56CEA" w:rsidP="00E56CEA">
      <w:pPr>
        <w:rPr>
          <w:rFonts w:ascii="Times New Roman" w:hAnsi="Times New Roman" w:cs="Times New Roman"/>
        </w:rPr>
      </w:pPr>
    </w:p>
    <w:p w14:paraId="76066CDB" w14:textId="77777777" w:rsidR="00E56CEA" w:rsidRPr="00DC1B92" w:rsidRDefault="00E56CEA" w:rsidP="00E56CEA">
      <w:pPr>
        <w:rPr>
          <w:rFonts w:ascii="Times New Roman" w:hAnsi="Times New Roman" w:cs="Times New Roman"/>
        </w:rPr>
      </w:pPr>
      <w:r w:rsidRPr="00DC1B92">
        <w:rPr>
          <w:rFonts w:ascii="Times New Roman" w:hAnsi="Times New Roman" w:cs="Times New Roman"/>
          <w:b/>
        </w:rPr>
        <w:t>Lever arm</w:t>
      </w:r>
      <w:r w:rsidRPr="00DC1B92">
        <w:rPr>
          <w:rFonts w:ascii="Times New Roman" w:hAnsi="Times New Roman" w:cs="Times New Roman"/>
        </w:rPr>
        <w:t xml:space="preserve"> </w:t>
      </w:r>
      <m:oMath>
        <m:r>
          <w:rPr>
            <w:rFonts w:ascii="Cambria Math" w:hAnsi="Cambria Math"/>
          </w:rPr>
          <m:t>z</m:t>
        </m:r>
      </m:oMath>
      <w:r w:rsidRPr="00DC1B92">
        <w:rPr>
          <w:rFonts w:ascii="Times New Roman" w:hAnsi="Times New Roman" w:cs="Times New Roman"/>
        </w:rPr>
        <w:t>:</w:t>
      </w:r>
    </w:p>
    <w:p w14:paraId="6F8B0B5C" w14:textId="6559671A" w:rsidR="00E56CEA" w:rsidRPr="00DC1B92" w:rsidRDefault="00002308" w:rsidP="00E56CEA">
      <w:pPr>
        <w:rPr>
          <w:rFonts w:ascii="Times New Roman" w:hAnsi="Times New Roman" w:cs="Times New Roman"/>
          <w:b/>
        </w:rPr>
      </w:pPr>
      <m:oMathPara>
        <m:oMath>
          <m:r>
            <m:rPr>
              <m:sty m:val="bi"/>
            </m:rPr>
            <w:rPr>
              <w:rFonts w:ascii="Cambria Math" w:hAnsi="Cambria Math"/>
            </w:rPr>
            <m:t>z</m:t>
          </m:r>
          <m:r>
            <w:rPr>
              <w:rFonts w:ascii="Cambria Math" w:hAnsi="Cambria Math"/>
            </w:rPr>
            <m:t>=d</m:t>
          </m:r>
          <m:d>
            <m:dPr>
              <m:ctrlPr>
                <w:rPr>
                  <w:rFonts w:ascii="Cambria Math" w:hAnsi="Cambria Math"/>
                  <w:i/>
                </w:rPr>
              </m:ctrlPr>
            </m:dPr>
            <m:e>
              <m:r>
                <w:rPr>
                  <w:rFonts w:ascii="Cambria Math" w:hAnsi="Cambria Math"/>
                </w:rPr>
                <m:t>0.5+</m:t>
              </m:r>
              <m:rad>
                <m:radPr>
                  <m:degHide m:val="1"/>
                  <m:ctrlPr>
                    <w:rPr>
                      <w:rFonts w:ascii="Cambria Math" w:hAnsi="Cambria Math"/>
                      <w:i/>
                    </w:rPr>
                  </m:ctrlPr>
                </m:radPr>
                <m:deg/>
                <m:e>
                  <m:r>
                    <w:rPr>
                      <w:rFonts w:ascii="Cambria Math" w:hAnsi="Cambria Math"/>
                    </w:rPr>
                    <m:t>0.25-</m:t>
                  </m:r>
                  <m:f>
                    <m:fPr>
                      <m:ctrlPr>
                        <w:rPr>
                          <w:rFonts w:ascii="Cambria Math" w:hAnsi="Cambria Math"/>
                          <w:b/>
                          <w:i/>
                        </w:rPr>
                      </m:ctrlPr>
                    </m:fPr>
                    <m:num>
                      <m:r>
                        <w:rPr>
                          <w:rFonts w:ascii="Cambria Math" w:hAnsi="Cambria Math"/>
                        </w:rPr>
                        <m:t>K</m:t>
                      </m:r>
                    </m:num>
                    <m:den>
                      <m:r>
                        <w:rPr>
                          <w:rFonts w:ascii="Cambria Math" w:hAnsi="Cambria Math"/>
                        </w:rPr>
                        <m:t>0.9</m:t>
                      </m:r>
                    </m:den>
                  </m:f>
                </m:e>
              </m:rad>
              <m:ctrlPr>
                <w:rPr>
                  <w:rFonts w:ascii="Cambria Math" w:hAnsi="Cambria Math"/>
                  <w:b/>
                  <w:i/>
                </w:rPr>
              </m:ctrlPr>
            </m:e>
          </m:d>
          <m:r>
            <w:rPr>
              <w:rFonts w:ascii="Cambria Math" w:hAnsi="Cambria Math"/>
            </w:rPr>
            <m:t>=334×</m:t>
          </m:r>
          <m:d>
            <m:dPr>
              <m:ctrlPr>
                <w:rPr>
                  <w:rFonts w:ascii="Cambria Math" w:hAnsi="Cambria Math"/>
                  <w:i/>
                </w:rPr>
              </m:ctrlPr>
            </m:dPr>
            <m:e>
              <m:r>
                <w:rPr>
                  <w:rFonts w:ascii="Cambria Math" w:hAnsi="Cambria Math"/>
                </w:rPr>
                <m:t>0.5+</m:t>
              </m:r>
              <m:rad>
                <m:radPr>
                  <m:degHide m:val="1"/>
                  <m:ctrlPr>
                    <w:rPr>
                      <w:rFonts w:ascii="Cambria Math" w:hAnsi="Cambria Math"/>
                      <w:i/>
                    </w:rPr>
                  </m:ctrlPr>
                </m:radPr>
                <m:deg/>
                <m:e>
                  <m:r>
                    <w:rPr>
                      <w:rFonts w:ascii="Cambria Math" w:hAnsi="Cambria Math"/>
                    </w:rPr>
                    <m:t>0.25-</m:t>
                  </m:r>
                  <m:f>
                    <m:fPr>
                      <m:ctrlPr>
                        <w:rPr>
                          <w:rFonts w:ascii="Cambria Math" w:hAnsi="Cambria Math"/>
                          <w:b/>
                          <w:i/>
                        </w:rPr>
                      </m:ctrlPr>
                    </m:fPr>
                    <m:num>
                      <m:r>
                        <w:rPr>
                          <w:rFonts w:ascii="Cambria Math" w:hAnsi="Cambria Math"/>
                        </w:rPr>
                        <m:t>0.0081</m:t>
                      </m:r>
                    </m:num>
                    <m:den>
                      <m:r>
                        <w:rPr>
                          <w:rFonts w:ascii="Cambria Math" w:hAnsi="Cambria Math"/>
                        </w:rPr>
                        <m:t>0.9</m:t>
                      </m:r>
                    </m:den>
                  </m:f>
                </m:e>
              </m:rad>
              <m:ctrlPr>
                <w:rPr>
                  <w:rFonts w:ascii="Cambria Math" w:hAnsi="Cambria Math"/>
                  <w:b/>
                  <w:i/>
                </w:rPr>
              </m:ctrlPr>
            </m:e>
          </m:d>
          <m:r>
            <w:rPr>
              <w:rFonts w:ascii="Cambria Math" w:hAnsi="Cambria Math"/>
            </w:rPr>
            <m:t>=0.5747 m</m:t>
          </m:r>
        </m:oMath>
      </m:oMathPara>
    </w:p>
    <w:p w14:paraId="443FC7BA" w14:textId="77777777" w:rsidR="00E56CEA" w:rsidRPr="00DC1B92" w:rsidRDefault="00E56CEA" w:rsidP="00E56CEA">
      <w:pPr>
        <w:rPr>
          <w:rFonts w:ascii="Times New Roman" w:hAnsi="Times New Roman" w:cs="Times New Roman"/>
        </w:rPr>
      </w:pPr>
      <w:r w:rsidRPr="00DC1B92">
        <w:rPr>
          <w:rFonts w:ascii="Times New Roman" w:hAnsi="Times New Roman" w:cs="Times New Roman"/>
          <w:b/>
        </w:rPr>
        <w:t xml:space="preserve">Required steel Area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Pr="00DC1B92">
        <w:rPr>
          <w:rFonts w:ascii="Times New Roman" w:hAnsi="Times New Roman" w:cs="Times New Roman"/>
        </w:rPr>
        <w:t>:</w:t>
      </w:r>
    </w:p>
    <w:p w14:paraId="271D1BAF" w14:textId="67DDFED3" w:rsidR="00E56CEA" w:rsidRPr="00DC1B92" w:rsidRDefault="00613936" w:rsidP="00E56CEA">
      <w:pPr>
        <w:rPr>
          <w:rFonts w:ascii="Times New Roman" w:hAnsi="Times New Roman" w:cs="Times New Roman"/>
        </w:rPr>
      </w:pPr>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m:t>
          </m:r>
          <m:f>
            <m:fPr>
              <m:ctrlPr>
                <w:rPr>
                  <w:rFonts w:ascii="Cambria Math" w:hAnsi="Cambria Math"/>
                  <w:b/>
                  <w:bCs/>
                  <w:i/>
                </w:rPr>
              </m:ctrlPr>
            </m:fPr>
            <m:num>
              <m:sSub>
                <m:sSubPr>
                  <m:ctrlPr>
                    <w:rPr>
                      <w:rFonts w:ascii="Cambria Math" w:hAnsi="Cambria Math"/>
                      <w:i/>
                    </w:rPr>
                  </m:ctrlPr>
                </m:sSubPr>
                <m:e>
                  <m:r>
                    <w:rPr>
                      <w:rFonts w:ascii="Cambria Math" w:hAnsi="Cambria Math"/>
                    </w:rPr>
                    <m:t>M</m:t>
                  </m:r>
                </m:e>
                <m:sub>
                  <m:r>
                    <w:rPr>
                      <w:rFonts w:ascii="Cambria Math" w:hAnsi="Cambria Math"/>
                    </w:rPr>
                    <m:t>ED</m:t>
                  </m:r>
                </m:sub>
              </m:sSub>
            </m:num>
            <m:den>
              <m:sSub>
                <m:sSubPr>
                  <m:ctrlPr>
                    <w:rPr>
                      <w:rFonts w:ascii="Cambria Math" w:hAnsi="Cambria Math"/>
                      <w:i/>
                    </w:rPr>
                  </m:ctrlPr>
                </m:sSubPr>
                <m:e>
                  <m:r>
                    <w:rPr>
                      <w:rFonts w:ascii="Cambria Math" w:hAnsi="Cambria Math"/>
                    </w:rPr>
                    <m:t>f</m:t>
                  </m:r>
                </m:e>
                <m:sub>
                  <m:r>
                    <w:rPr>
                      <w:rFonts w:ascii="Cambria Math" w:hAnsi="Cambria Math"/>
                    </w:rPr>
                    <m:t>yk</m:t>
                  </m:r>
                </m:sub>
              </m:sSub>
              <m:r>
                <w:rPr>
                  <w:rFonts w:ascii="Cambria Math" w:hAnsi="Cambria Math"/>
                </w:rPr>
                <m:t>×0.87×z</m:t>
              </m:r>
            </m:den>
          </m:f>
          <m:r>
            <m:rPr>
              <m:sty m:val="bi"/>
            </m:rPr>
            <w:rPr>
              <w:rFonts w:ascii="Cambria Math" w:hAnsi="Cambria Math"/>
            </w:rPr>
            <m:t>=</m:t>
          </m:r>
          <m:f>
            <m:fPr>
              <m:ctrlPr>
                <w:rPr>
                  <w:rFonts w:ascii="Cambria Math" w:hAnsi="Cambria Math"/>
                  <w:b/>
                  <w:bCs/>
                  <w:i/>
                </w:rPr>
              </m:ctrlPr>
            </m:fPr>
            <m:num>
              <m:r>
                <w:rPr>
                  <w:rFonts w:ascii="Cambria Math" w:hAnsi="Cambria Math"/>
                </w:rPr>
                <m:t>364.25×</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500×0.87×574.27</m:t>
              </m:r>
            </m:den>
          </m:f>
          <m:r>
            <m:rPr>
              <m:sty m:val="bi"/>
            </m:rPr>
            <w:rPr>
              <w:rFonts w:ascii="Cambria Math" w:hAnsi="Cambria Math"/>
            </w:rPr>
            <m:t>=</m:t>
          </m:r>
          <m:r>
            <w:rPr>
              <w:rFonts w:ascii="Cambria Math" w:hAnsi="Cambria Math"/>
            </w:rPr>
            <m:t xml:space="preserve">2394.43 </m:t>
          </m:r>
          <m:sSup>
            <m:sSupPr>
              <m:ctrlPr>
                <w:rPr>
                  <w:rFonts w:ascii="Cambria Math" w:hAnsi="Cambria Math"/>
                  <w:i/>
                </w:rPr>
              </m:ctrlPr>
            </m:sSupPr>
            <m:e>
              <m:r>
                <w:rPr>
                  <w:rFonts w:ascii="Cambria Math" w:hAnsi="Cambria Math"/>
                </w:rPr>
                <m:t>mm</m:t>
              </m:r>
            </m:e>
            <m:sup>
              <m:r>
                <w:rPr>
                  <w:rFonts w:ascii="Cambria Math" w:hAnsi="Cambria Math"/>
                </w:rPr>
                <m:t>2</m:t>
              </m:r>
            </m:sup>
          </m:sSup>
        </m:oMath>
      </m:oMathPara>
    </w:p>
    <w:p w14:paraId="22BBCE2F" w14:textId="40A278D1" w:rsidR="00E56CEA" w:rsidRPr="00DC1B92" w:rsidRDefault="00E56CEA" w:rsidP="00E56CEA">
      <w:pPr>
        <w:rPr>
          <w:rFonts w:ascii="Times New Roman" w:hAnsi="Times New Roman" w:cs="Times New Roman"/>
        </w:rPr>
      </w:pPr>
      <w:r w:rsidRPr="00DC1B92">
        <w:rPr>
          <w:rFonts w:ascii="Times New Roman" w:hAnsi="Times New Roman" w:cs="Times New Roman"/>
        </w:rPr>
        <w:t xml:space="preserve">Reinforcement selection:  </w:t>
      </w:r>
      <w:r w:rsidRPr="00DC1B92">
        <w:rPr>
          <w:rFonts w:ascii="Times New Roman" w:hAnsi="Times New Roman" w:cs="Times New Roman"/>
          <w:b/>
        </w:rPr>
        <w:t xml:space="preserve"> </w:t>
      </w:r>
      <w:r w:rsidRPr="00B45B52">
        <w:rPr>
          <w:rFonts w:ascii="Times New Roman" w:hAnsi="Times New Roman" w:cs="Times New Roman"/>
          <w:bCs/>
        </w:rPr>
        <w:t>H</w:t>
      </w:r>
      <w:r w:rsidR="00B45B52" w:rsidRPr="00B45B52">
        <w:rPr>
          <w:rFonts w:ascii="Times New Roman" w:hAnsi="Times New Roman" w:cs="Times New Roman"/>
          <w:bCs/>
        </w:rPr>
        <w:t>20</w:t>
      </w:r>
      <w:r w:rsidRPr="00B45B52">
        <w:rPr>
          <w:rFonts w:ascii="Times New Roman" w:hAnsi="Times New Roman" w:cs="Times New Roman"/>
          <w:bCs/>
        </w:rPr>
        <w:t xml:space="preserve"> @ 75 mm</w:t>
      </w:r>
      <w:r w:rsidRPr="00DC1B92">
        <w:rPr>
          <w:rFonts w:ascii="Times New Roman" w:hAnsi="Times New Roman" w:cs="Times New Roman"/>
        </w:rPr>
        <w:t xml:space="preserve"> spacing yielding </w:t>
      </w: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=4187</m:t>
        </m:r>
      </m:oMath>
      <w:r w:rsidRPr="00DC1B92">
        <w:rPr>
          <w:rFonts w:ascii="Times New Roman" w:hAnsi="Times New Roman" w:cs="Times New Roman"/>
        </w:rPr>
        <w:t xml:space="preserve"> </w:t>
      </w:r>
      <m:oMath>
        <m:sSup>
          <m:sSupPr>
            <m:ctrlPr>
              <w:rPr>
                <w:rFonts w:ascii="Cambria Math" w:hAnsi="Cambria Math"/>
                <w:i/>
              </w:rPr>
            </m:ctrlPr>
          </m:sSupPr>
          <m:e>
            <m:r>
              <w:rPr>
                <w:rFonts w:ascii="Cambria Math" w:hAnsi="Cambria Math"/>
              </w:rPr>
              <m:t>mm</m:t>
            </m:r>
          </m:e>
          <m:sup>
            <m:r>
              <w:rPr>
                <w:rFonts w:ascii="Cambria Math" w:hAnsi="Cambria Math"/>
              </w:rPr>
              <m:t>2</m:t>
            </m:r>
          </m:sup>
        </m:sSup>
      </m:oMath>
    </w:p>
    <w:p w14:paraId="19E1B11A" w14:textId="77777777" w:rsidR="00E56CEA" w:rsidRPr="00DC1B92" w:rsidRDefault="00E56CEA" w:rsidP="00E56CEA">
      <w:pPr>
        <w:rPr>
          <w:rFonts w:ascii="Times New Roman" w:hAnsi="Times New Roman" w:cs="Times New Roman"/>
        </w:rPr>
      </w:pPr>
      <w:r w:rsidRPr="00DC1B92">
        <w:rPr>
          <w:rFonts w:ascii="Times New Roman" w:hAnsi="Times New Roman" w:cs="Times New Roman"/>
          <w:b/>
        </w:rPr>
        <w:t xml:space="preserve">Minimum Steel Area Check </w:t>
      </w:r>
      <m:oMath>
        <m:sSub>
          <m:sSubPr>
            <m:ctrlPr>
              <w:rPr>
                <w:rFonts w:ascii="Cambria Math" w:hAnsi="Cambria Math"/>
                <w:i/>
              </w:rPr>
            </m:ctrlPr>
          </m:sSubPr>
          <m:e>
            <m:r>
              <w:rPr>
                <w:rFonts w:ascii="Cambria Math" w:hAnsi="Cambria Math"/>
              </w:rPr>
              <m:t>A</m:t>
            </m:r>
          </m:e>
          <m:sub>
            <m:r>
              <w:rPr>
                <w:rFonts w:ascii="Cambria Math" w:hAnsi="Cambria Math"/>
              </w:rPr>
              <m:t>s,min</m:t>
            </m:r>
          </m:sub>
        </m:sSub>
        <m:r>
          <w:rPr>
            <w:rFonts w:ascii="Cambria Math" w:hAnsi="Cambria Math"/>
          </w:rPr>
          <m:t>:</m:t>
        </m:r>
      </m:oMath>
    </w:p>
    <w:p w14:paraId="0253E5A0" w14:textId="298DF269" w:rsidR="00E56CEA" w:rsidRPr="00DC1B92" w:rsidRDefault="00E56CEA" w:rsidP="00E56CEA">
      <w:pPr>
        <w:rPr>
          <w:rFonts w:ascii="Times New Roman" w:hAnsi="Times New Roman" w:cs="Times New Roman"/>
        </w:rPr>
      </w:pPr>
    </w:p>
    <w:p w14:paraId="679CE0EC" w14:textId="27322795" w:rsidR="00E56CEA" w:rsidRPr="00DC1B92" w:rsidRDefault="00613936" w:rsidP="00E56CEA">
      <w:pPr>
        <w:jc w:val="center"/>
        <w:rPr>
          <w:rFonts w:ascii="Times New Roman" w:hAnsi="Times New Roman" w:cs="Times New Roman"/>
        </w:rPr>
      </w:pPr>
      <m:oMath>
        <m:sSub>
          <m:sSubPr>
            <m:ctrlPr>
              <w:rPr>
                <w:rFonts w:ascii="Cambria Math" w:hAnsi="Cambria Math"/>
                <w:i/>
              </w:rPr>
            </m:ctrlPr>
          </m:sSubPr>
          <m:e>
            <m:r>
              <w:rPr>
                <w:rFonts w:ascii="Cambria Math" w:hAnsi="Cambria Math"/>
              </w:rPr>
              <m:t>A</m:t>
            </m:r>
          </m:e>
          <m:sub>
            <m:r>
              <w:rPr>
                <w:rFonts w:ascii="Cambria Math" w:hAnsi="Cambria Math"/>
              </w:rPr>
              <m:t>s,min</m:t>
            </m:r>
          </m:sub>
        </m:sSub>
        <m:r>
          <w:rPr>
            <w:rFonts w:ascii="Cambria Math" w:hAnsi="Cambria Math"/>
          </w:rPr>
          <m:t>=</m:t>
        </m:r>
      </m:oMath>
      <w:r w:rsidR="00E56CEA" w:rsidRPr="00DC1B92">
        <w:rPr>
          <w:rFonts w:ascii="Times New Roman" w:hAnsi="Times New Roman" w:cs="Times New Roman"/>
        </w:rPr>
        <w:t xml:space="preserve"> </w:t>
      </w:r>
      <m:oMath>
        <m:r>
          <w:rPr>
            <w:rFonts w:ascii="Cambria Math" w:hAnsi="Cambria Math"/>
          </w:rPr>
          <m:t>3211</m:t>
        </m:r>
        <m:sSup>
          <m:sSupPr>
            <m:ctrlPr>
              <w:rPr>
                <w:rFonts w:ascii="Cambria Math" w:hAnsi="Cambria Math"/>
                <w:i/>
              </w:rPr>
            </m:ctrlPr>
          </m:sSupPr>
          <m:e>
            <m:r>
              <w:rPr>
                <w:rFonts w:ascii="Cambria Math" w:hAnsi="Cambria Math"/>
              </w:rPr>
              <m:t xml:space="preserve"> mm</m:t>
            </m:r>
          </m:e>
          <m:sup>
            <m:r>
              <w:rPr>
                <w:rFonts w:ascii="Cambria Math" w:hAnsi="Cambria Math"/>
              </w:rPr>
              <m:t>2</m:t>
            </m:r>
          </m:sup>
        </m:sSup>
        <m:r>
          <w:rPr>
            <w:rFonts w:ascii="Cambria Math" w:hAnsi="Cambria Math"/>
          </w:rPr>
          <m:t xml:space="preserve"> </m:t>
        </m:r>
      </m:oMath>
      <w:r w:rsidR="0045533D">
        <w:rPr>
          <w:rFonts w:ascii="Times New Roman" w:hAnsi="Times New Roman" w:cs="Times New Roman"/>
        </w:rPr>
        <w:t>(OK)</w:t>
      </w:r>
    </w:p>
    <w:p w14:paraId="5E421FDC" w14:textId="30A5428E" w:rsidR="00E56CEA" w:rsidRDefault="00FF14A2" w:rsidP="0045533D">
      <w:pPr>
        <w:rPr>
          <w:b/>
        </w:rPr>
      </w:pPr>
      <w:r>
        <w:rPr>
          <w:noProof/>
        </w:rPr>
        <w:drawing>
          <wp:anchor distT="0" distB="0" distL="114300" distR="114300" simplePos="0" relativeHeight="251685376" behindDoc="0" locked="0" layoutInCell="1" allowOverlap="1" wp14:anchorId="38698CB4" wp14:editId="2A7F7C42">
            <wp:simplePos x="0" y="0"/>
            <wp:positionH relativeFrom="column">
              <wp:posOffset>3681095</wp:posOffset>
            </wp:positionH>
            <wp:positionV relativeFrom="paragraph">
              <wp:posOffset>119180</wp:posOffset>
            </wp:positionV>
            <wp:extent cx="2405948" cy="1632856"/>
            <wp:effectExtent l="0" t="0" r="0" b="5715"/>
            <wp:wrapSquare wrapText="bothSides"/>
            <wp:docPr id="652223262" name="Picture 22" descr="A sketch of a squar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23262" name="Picture 22" descr="A sketch of a square box&#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5948" cy="16328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33D" w:rsidRPr="0045533D">
        <w:rPr>
          <w:b/>
        </w:rPr>
        <w:t>Punching Shear Verification</w:t>
      </w:r>
    </w:p>
    <w:p w14:paraId="04EA029D" w14:textId="34104F0E" w:rsidR="0045533D" w:rsidRDefault="00404637" w:rsidP="0045533D">
      <w:pPr>
        <w:rPr>
          <w:b/>
        </w:rPr>
      </w:pPr>
      <w:r>
        <w:rPr>
          <w:b/>
        </w:rPr>
        <w:t xml:space="preserve">Shear Stress </w:t>
      </w:r>
      <m:oMath>
        <m:sSub>
          <m:sSubPr>
            <m:ctrlPr>
              <w:rPr>
                <w:rFonts w:ascii="Cambria Math" w:hAnsi="Cambria Math"/>
                <w:b/>
                <w:bCs/>
                <w:i/>
              </w:rPr>
            </m:ctrlPr>
          </m:sSubPr>
          <m:e>
            <m:r>
              <w:rPr>
                <w:rFonts w:ascii="Cambria Math" w:hAnsi="Cambria Math"/>
              </w:rPr>
              <m:t>v</m:t>
            </m:r>
          </m:e>
          <m:sub>
            <m:r>
              <m:rPr>
                <m:sty m:val="bi"/>
              </m:rPr>
              <w:rPr>
                <w:rFonts w:ascii="Cambria Math" w:hAnsi="Cambria Math"/>
              </w:rPr>
              <m:t>Ed</m:t>
            </m:r>
          </m:sub>
        </m:sSub>
        <m:r>
          <m:rPr>
            <m:sty m:val="bi"/>
          </m:rPr>
          <w:rPr>
            <w:rFonts w:ascii="Cambria Math" w:hAnsi="Cambria Math"/>
          </w:rPr>
          <m:t>:</m:t>
        </m:r>
      </m:oMath>
    </w:p>
    <w:p w14:paraId="7325DFAD" w14:textId="3EC51175" w:rsidR="003A4D9E" w:rsidRPr="005A3785" w:rsidRDefault="00613936" w:rsidP="0045533D">
      <w:pPr>
        <w:rPr>
          <w:rFonts w:ascii="Times New Roman" w:hAnsi="Times New Roman" w:cs="Times New Roman"/>
        </w:rPr>
      </w:pPr>
      <m:oMathPara>
        <m:oMath>
          <m:sSub>
            <m:sSubPr>
              <m:ctrlPr>
                <w:rPr>
                  <w:rFonts w:ascii="Cambria Math" w:hAnsi="Cambria Math"/>
                  <w:b/>
                  <w:bCs/>
                  <w:i/>
                </w:rPr>
              </m:ctrlPr>
            </m:sSubPr>
            <m:e>
              <m:r>
                <w:rPr>
                  <w:rFonts w:ascii="Cambria Math" w:hAnsi="Cambria Math"/>
                </w:rPr>
                <m:t>v</m:t>
              </m:r>
            </m:e>
            <m:sub>
              <m:r>
                <m:rPr>
                  <m:sty m:val="bi"/>
                </m:rPr>
                <w:rPr>
                  <w:rFonts w:ascii="Cambria Math" w:hAnsi="Cambria Math"/>
                </w:rPr>
                <m:t>Ed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b/>
                      <w:bCs/>
                      <w:i/>
                    </w:rPr>
                  </m:ctrlPr>
                </m:sSubPr>
                <m:e>
                  <m:r>
                    <w:rPr>
                      <w:rFonts w:ascii="Cambria Math" w:hAnsi="Cambria Math"/>
                    </w:rPr>
                    <m:t>V</m:t>
                  </m:r>
                </m:e>
                <m:sub>
                  <m:r>
                    <m:rPr>
                      <m:sty m:val="bi"/>
                    </m:rPr>
                    <w:rPr>
                      <w:rFonts w:ascii="Cambria Math" w:hAnsi="Cambria Math"/>
                    </w:rPr>
                    <m:t>Ed</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r>
                <w:rPr>
                  <w:rFonts w:ascii="Cambria Math" w:hAnsi="Cambria Math"/>
                </w:rPr>
                <m:t>×d</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1033.10</m:t>
              </m:r>
            </m:num>
            <m:den>
              <m:r>
                <w:rPr>
                  <w:rFonts w:ascii="Cambria Math" w:hAnsi="Cambria Math" w:cs="Times New Roman"/>
                </w:rPr>
                <m:t>8.8885</m:t>
              </m:r>
              <m:r>
                <w:rPr>
                  <w:rFonts w:ascii="Cambria Math" w:hAnsi="Cambria Math"/>
                </w:rPr>
                <m:t>×0.58</m:t>
              </m:r>
            </m:den>
          </m:f>
          <m:r>
            <w:rPr>
              <w:rFonts w:ascii="Cambria Math" w:hAnsi="Cambria Math" w:cs="Times New Roman"/>
            </w:rPr>
            <m:t>=0.2004 N/</m:t>
          </m:r>
          <m:sSup>
            <m:sSupPr>
              <m:ctrlPr>
                <w:rPr>
                  <w:rFonts w:ascii="Cambria Math" w:hAnsi="Cambria Math"/>
                  <w:i/>
                </w:rPr>
              </m:ctrlPr>
            </m:sSupPr>
            <m:e>
              <m:r>
                <w:rPr>
                  <w:rFonts w:ascii="Cambria Math" w:hAnsi="Cambria Math"/>
                </w:rPr>
                <m:t>mm</m:t>
              </m:r>
            </m:e>
            <m:sup>
              <m:r>
                <w:rPr>
                  <w:rFonts w:ascii="Cambria Math" w:hAnsi="Cambria Math"/>
                </w:rPr>
                <m:t>2</m:t>
              </m:r>
            </m:sup>
          </m:sSup>
        </m:oMath>
      </m:oMathPara>
    </w:p>
    <w:p w14:paraId="6693D31C" w14:textId="6C2DEDE0" w:rsidR="005A3785" w:rsidRDefault="005A3785" w:rsidP="0045533D">
      <w:pPr>
        <w:rPr>
          <w:rFonts w:ascii="Times New Roman" w:hAnsi="Times New Roman" w:cs="Times New Roman"/>
          <w:b/>
        </w:rPr>
      </w:pPr>
      <w:r>
        <w:rPr>
          <w:rFonts w:ascii="Times New Roman" w:hAnsi="Times New Roman" w:cs="Times New Roman"/>
        </w:rPr>
        <w:t xml:space="preserve">Shear capacity </w:t>
      </w:r>
      <m:oMath>
        <m:sSub>
          <m:sSubPr>
            <m:ctrlPr>
              <w:rPr>
                <w:rFonts w:ascii="Cambria Math" w:hAnsi="Cambria Math"/>
                <w:b/>
                <w:bCs/>
                <w:i/>
              </w:rPr>
            </m:ctrlPr>
          </m:sSubPr>
          <m:e>
            <m:r>
              <w:rPr>
                <w:rFonts w:ascii="Cambria Math" w:hAnsi="Cambria Math"/>
              </w:rPr>
              <m:t>v</m:t>
            </m:r>
          </m:e>
          <m:sub>
            <m:r>
              <m:rPr>
                <m:sty m:val="bi"/>
              </m:rPr>
              <w:rPr>
                <w:rFonts w:ascii="Cambria Math" w:hAnsi="Cambria Math"/>
              </w:rPr>
              <m:t>Rd</m:t>
            </m:r>
          </m:sub>
        </m:sSub>
        <m:r>
          <m:rPr>
            <m:sty m:val="bi"/>
          </m:rPr>
          <w:rPr>
            <w:rFonts w:ascii="Cambria Math" w:hAnsi="Cambria Math"/>
          </w:rPr>
          <m:t>:</m:t>
        </m:r>
      </m:oMath>
    </w:p>
    <w:p w14:paraId="05F10C30" w14:textId="11FD203B" w:rsidR="005A3785" w:rsidRPr="00546583" w:rsidRDefault="00613936" w:rsidP="0045533D">
      <w:pPr>
        <w:rPr>
          <w:rFonts w:ascii="Times New Roman" w:hAnsi="Times New Roman" w:cs="Times New Roman"/>
        </w:rPr>
      </w:pPr>
      <m:oMathPara>
        <m:oMath>
          <m:sSup>
            <m:sSupPr>
              <m:ctrlPr>
                <w:rPr>
                  <w:rFonts w:ascii="Cambria Math" w:hAnsi="Cambria Math"/>
                  <w:b/>
                  <w:bCs/>
                  <w:i/>
                </w:rPr>
              </m:ctrlPr>
            </m:sSupPr>
            <m:e>
              <m:sSub>
                <m:sSubPr>
                  <m:ctrlPr>
                    <w:rPr>
                      <w:rFonts w:ascii="Cambria Math" w:hAnsi="Cambria Math"/>
                      <w:b/>
                      <w:bCs/>
                      <w:i/>
                    </w:rPr>
                  </m:ctrlPr>
                </m:sSubPr>
                <m:e>
                  <m:r>
                    <w:rPr>
                      <w:rFonts w:ascii="Cambria Math" w:hAnsi="Cambria Math"/>
                    </w:rPr>
                    <m:t>v</m:t>
                  </m:r>
                </m:e>
                <m:sub>
                  <m:r>
                    <m:rPr>
                      <m:sty m:val="bi"/>
                    </m:rPr>
                    <w:rPr>
                      <w:rFonts w:ascii="Cambria Math" w:hAnsi="Cambria Math"/>
                    </w:rPr>
                    <m:t>Rd</m:t>
                  </m:r>
                </m:sub>
              </m:sSub>
              <m:r>
                <m:rPr>
                  <m:sty m:val="bi"/>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Rd,c</m:t>
                  </m:r>
                </m:sub>
              </m:sSub>
              <m:r>
                <w:rPr>
                  <w:rFonts w:ascii="Cambria Math" w:hAnsi="Cambria Math"/>
                </w:rPr>
                <m:t>×k×</m:t>
              </m:r>
              <m:d>
                <m:dPr>
                  <m:ctrlPr>
                    <w:rPr>
                      <w:rFonts w:ascii="Cambria Math" w:hAnsi="Cambria Math"/>
                      <w:i/>
                    </w:rPr>
                  </m:ctrlPr>
                </m:dPr>
                <m:e>
                  <m:r>
                    <w:rPr>
                      <w:rFonts w:ascii="Cambria Math" w:hAnsi="Cambria Math"/>
                    </w:rPr>
                    <m:t>100ρ</m:t>
                  </m:r>
                  <m:sSub>
                    <m:sSubPr>
                      <m:ctrlPr>
                        <w:rPr>
                          <w:rFonts w:ascii="Cambria Math" w:hAnsi="Cambria Math"/>
                          <w:i/>
                        </w:rPr>
                      </m:ctrlPr>
                    </m:sSubPr>
                    <m:e>
                      <m:r>
                        <w:rPr>
                          <w:rFonts w:ascii="Cambria Math" w:hAnsi="Cambria Math"/>
                        </w:rPr>
                        <m:t>f</m:t>
                      </m:r>
                    </m:e>
                    <m:sub>
                      <m:r>
                        <w:rPr>
                          <w:rFonts w:ascii="Cambria Math" w:hAnsi="Cambria Math"/>
                        </w:rPr>
                        <m:t>ck</m:t>
                      </m:r>
                    </m:sub>
                  </m:sSub>
                </m:e>
              </m:d>
            </m:e>
            <m:sup>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3</m:t>
                  </m:r>
                </m:den>
              </m:f>
            </m:sup>
          </m:sSup>
          <m:r>
            <w:rPr>
              <w:rFonts w:ascii="Cambria Math" w:hAnsi="Cambria Math"/>
            </w:rPr>
            <m:t>×</m:t>
          </m:r>
          <m:f>
            <m:fPr>
              <m:ctrlPr>
                <w:rPr>
                  <w:rFonts w:ascii="Cambria Math" w:hAnsi="Cambria Math"/>
                  <w:i/>
                </w:rPr>
              </m:ctrlPr>
            </m:fPr>
            <m:num>
              <m:r>
                <w:rPr>
                  <w:rFonts w:ascii="Cambria Math" w:hAnsi="Cambria Math"/>
                </w:rPr>
                <m:t>2d</m:t>
              </m:r>
            </m:num>
            <m:den>
              <m:r>
                <w:rPr>
                  <w:rFonts w:ascii="Cambria Math" w:hAnsi="Cambria Math"/>
                </w:rPr>
                <m:t>a</m:t>
              </m:r>
            </m:den>
          </m:f>
        </m:oMath>
      </m:oMathPara>
    </w:p>
    <w:p w14:paraId="4896AA63" w14:textId="78DE4914" w:rsidR="00546583" w:rsidRPr="00546583" w:rsidRDefault="00546583" w:rsidP="00546583">
      <w:pPr>
        <w:rPr>
          <w:rFonts w:ascii="Times New Roman" w:hAnsi="Times New Roman" w:cs="Times New Roman"/>
        </w:rPr>
      </w:pPr>
      <w:r w:rsidRPr="00546583">
        <w:rPr>
          <w:rFonts w:ascii="Times New Roman" w:hAnsi="Times New Roman" w:cs="Times New Roman"/>
        </w:rPr>
        <w:t xml:space="preserve">With </w:t>
      </w:r>
      <m:oMath>
        <m:r>
          <w:rPr>
            <w:rFonts w:ascii="Cambria Math" w:hAnsi="Cambria Math"/>
          </w:rPr>
          <m:t>ρ</m:t>
        </m:r>
      </m:oMath>
      <w:r w:rsidRPr="00546583">
        <w:rPr>
          <w:rFonts w:ascii="Times New Roman" w:hAnsi="Times New Roman" w:cs="Times New Roman"/>
        </w:rPr>
        <w:t xml:space="preserve">=0.0111, </w:t>
      </w:r>
      <m:oMath>
        <m:sSub>
          <m:sSubPr>
            <m:ctrlPr>
              <w:rPr>
                <w:rFonts w:ascii="Cambria Math" w:hAnsi="Cambria Math"/>
                <w:i/>
              </w:rPr>
            </m:ctrlPr>
          </m:sSubPr>
          <m:e>
            <m:r>
              <w:rPr>
                <w:rFonts w:ascii="Cambria Math" w:hAnsi="Cambria Math"/>
              </w:rPr>
              <m:t>f</m:t>
            </m:r>
          </m:e>
          <m:sub>
            <m:r>
              <w:rPr>
                <w:rFonts w:ascii="Cambria Math" w:hAnsi="Cambria Math"/>
              </w:rPr>
              <m:t>ck</m:t>
            </m:r>
          </m:sub>
        </m:sSub>
        <m:r>
          <w:rPr>
            <w:rFonts w:ascii="Cambria Math" w:hAnsi="Cambria Math"/>
          </w:rPr>
          <m:t>=35</m:t>
        </m:r>
      </m:oMath>
      <w:r w:rsidRPr="00546583">
        <w:rPr>
          <w:rFonts w:ascii="Times New Roman" w:hAnsi="Times New Roman" w:cs="Times New Roman"/>
        </w:rPr>
        <w:t>, and calculated constants:</w:t>
      </w:r>
    </w:p>
    <w:p w14:paraId="655581B3" w14:textId="3A6EEA13" w:rsidR="00546583" w:rsidRDefault="00613936" w:rsidP="00543011">
      <w:pPr>
        <w:jc w:val="center"/>
        <w:rPr>
          <w:rFonts w:ascii="Times New Roman" w:hAnsi="Times New Roman" w:cs="Times New Roman"/>
          <w:b/>
        </w:rPr>
      </w:pPr>
      <m:oMath>
        <m:sSub>
          <m:sSubPr>
            <m:ctrlPr>
              <w:rPr>
                <w:rFonts w:ascii="Cambria Math" w:hAnsi="Cambria Math"/>
                <w:i/>
              </w:rPr>
            </m:ctrlPr>
          </m:sSubPr>
          <m:e>
            <m:r>
              <w:rPr>
                <w:rFonts w:ascii="Cambria Math" w:hAnsi="Cambria Math"/>
              </w:rPr>
              <m:t>v</m:t>
            </m:r>
          </m:e>
          <m:sub>
            <m:r>
              <w:rPr>
                <w:rFonts w:ascii="Cambria Math" w:hAnsi="Cambria Math"/>
              </w:rPr>
              <m:t>Rd</m:t>
            </m:r>
          </m:sub>
        </m:sSub>
        <m:r>
          <w:rPr>
            <w:rFonts w:ascii="Cambria Math" w:hAnsi="Cambria Math"/>
          </w:rPr>
          <m:t>=0.4403</m:t>
        </m:r>
      </m:oMath>
      <w:r w:rsidR="00543011">
        <w:rPr>
          <w:rFonts w:ascii="Times New Roman" w:hAnsi="Times New Roman" w:cs="Times New Roman"/>
          <w:b/>
        </w:rPr>
        <w:t xml:space="preserve"> </w:t>
      </w:r>
      <m:oMath>
        <m:r>
          <w:rPr>
            <w:rFonts w:ascii="Cambria Math" w:hAnsi="Cambria Math" w:cs="Times New Roman"/>
          </w:rPr>
          <m:t>N/</m:t>
        </m:r>
        <m:sSup>
          <m:sSupPr>
            <m:ctrlPr>
              <w:rPr>
                <w:rFonts w:ascii="Cambria Math" w:hAnsi="Cambria Math"/>
                <w:i/>
              </w:rPr>
            </m:ctrlPr>
          </m:sSupPr>
          <m:e>
            <m:r>
              <w:rPr>
                <w:rFonts w:ascii="Cambria Math" w:hAnsi="Cambria Math"/>
              </w:rPr>
              <m:t>mm</m:t>
            </m:r>
          </m:e>
          <m:sup>
            <m:r>
              <w:rPr>
                <w:rFonts w:ascii="Cambria Math" w:hAnsi="Cambria Math"/>
              </w:rPr>
              <m:t>2</m:t>
            </m:r>
          </m:sup>
        </m:sSup>
      </m:oMath>
      <w:r w:rsidR="00125186">
        <w:rPr>
          <w:rFonts w:ascii="Times New Roman" w:hAnsi="Times New Roman" w:cs="Times New Roman"/>
        </w:rPr>
        <w:t xml:space="preserve">  (OK, as </w:t>
      </w:r>
      <m:oMath>
        <m:sSub>
          <m:sSubPr>
            <m:ctrlPr>
              <w:rPr>
                <w:rFonts w:ascii="Cambria Math" w:hAnsi="Cambria Math"/>
                <w:b/>
                <w:bCs/>
                <w:i/>
              </w:rPr>
            </m:ctrlPr>
          </m:sSubPr>
          <m:e>
            <m:r>
              <w:rPr>
                <w:rFonts w:ascii="Cambria Math" w:hAnsi="Cambria Math"/>
              </w:rPr>
              <m:t>v</m:t>
            </m:r>
          </m:e>
          <m:sub>
            <m:r>
              <m:rPr>
                <m:sty m:val="bi"/>
              </m:rPr>
              <w:rPr>
                <w:rFonts w:ascii="Cambria Math" w:hAnsi="Cambria Math"/>
              </w:rPr>
              <m:t>Rd</m:t>
            </m:r>
          </m:sub>
        </m:sSub>
        <m:r>
          <m:rPr>
            <m:sty m:val="bi"/>
          </m:rPr>
          <w:rPr>
            <w:rFonts w:ascii="Cambria Math" w:hAnsi="Cambria Math"/>
          </w:rPr>
          <m:t>&gt;</m:t>
        </m:r>
        <m:sSub>
          <m:sSubPr>
            <m:ctrlPr>
              <w:rPr>
                <w:rFonts w:ascii="Cambria Math" w:hAnsi="Cambria Math"/>
                <w:b/>
                <w:bCs/>
                <w:i/>
              </w:rPr>
            </m:ctrlPr>
          </m:sSubPr>
          <m:e>
            <m:r>
              <w:rPr>
                <w:rFonts w:ascii="Cambria Math" w:hAnsi="Cambria Math"/>
              </w:rPr>
              <m:t>v</m:t>
            </m:r>
          </m:e>
          <m:sub>
            <m:r>
              <m:rPr>
                <m:sty m:val="bi"/>
              </m:rPr>
              <w:rPr>
                <w:rFonts w:ascii="Cambria Math" w:hAnsi="Cambria Math"/>
              </w:rPr>
              <m:t>Ed</m:t>
            </m:r>
          </m:sub>
        </m:sSub>
      </m:oMath>
      <w:r w:rsidR="00125186">
        <w:rPr>
          <w:rFonts w:ascii="Times New Roman" w:hAnsi="Times New Roman" w:cs="Times New Roman"/>
          <w:b/>
        </w:rPr>
        <w:t>)</w:t>
      </w:r>
    </w:p>
    <w:p w14:paraId="0F230DC3" w14:textId="492529C6" w:rsidR="008B5903" w:rsidRDefault="008B5903" w:rsidP="008B5903">
      <w:pPr>
        <w:rPr>
          <w:rFonts w:ascii="Times New Roman" w:hAnsi="Times New Roman" w:cs="Times New Roman"/>
          <w:b/>
        </w:rPr>
      </w:pPr>
      <w:r>
        <w:rPr>
          <w:rFonts w:ascii="Times New Roman" w:hAnsi="Times New Roman" w:cs="Times New Roman"/>
          <w:b/>
        </w:rPr>
        <w:lastRenderedPageBreak/>
        <w:t xml:space="preserve">Face Shear Verification </w:t>
      </w:r>
    </w:p>
    <w:p w14:paraId="6B2FB72C" w14:textId="49873F59" w:rsidR="008B5903" w:rsidRDefault="008B5903" w:rsidP="008B5903">
      <w:pPr>
        <w:rPr>
          <w:rFonts w:ascii="Times New Roman" w:hAnsi="Times New Roman" w:cs="Times New Roman"/>
        </w:rPr>
      </w:pPr>
      <w:r>
        <w:rPr>
          <w:rFonts w:ascii="Times New Roman" w:hAnsi="Times New Roman" w:cs="Times New Roman"/>
          <w:b/>
        </w:rPr>
        <w:t xml:space="preserve">Shear </w:t>
      </w:r>
      <w:r w:rsidR="00257DDB">
        <w:rPr>
          <w:rFonts w:ascii="Times New Roman" w:hAnsi="Times New Roman" w:cs="Times New Roman"/>
          <w:b/>
        </w:rPr>
        <w:t xml:space="preserve">Force </w:t>
      </w:r>
      <m:oMath>
        <m:sSub>
          <m:sSubPr>
            <m:ctrlPr>
              <w:rPr>
                <w:rFonts w:ascii="Cambria Math" w:hAnsi="Cambria Math"/>
                <w:i/>
              </w:rPr>
            </m:ctrlPr>
          </m:sSubPr>
          <m:e>
            <m:r>
              <w:rPr>
                <w:rFonts w:ascii="Cambria Math" w:hAnsi="Cambria Math"/>
              </w:rPr>
              <m:t>v</m:t>
            </m:r>
          </m:e>
          <m:sub>
            <m:r>
              <w:rPr>
                <w:rFonts w:ascii="Cambria Math" w:hAnsi="Cambria Math"/>
              </w:rPr>
              <m:t>Ed,face</m:t>
            </m:r>
          </m:sub>
        </m:sSub>
      </m:oMath>
      <w:r w:rsidR="008E549E">
        <w:rPr>
          <w:rFonts w:ascii="Times New Roman" w:hAnsi="Times New Roman" w:cs="Times New Roman"/>
        </w:rPr>
        <w:t>:</w:t>
      </w:r>
    </w:p>
    <w:p w14:paraId="56DF6C06" w14:textId="7EB9C339" w:rsidR="008E549E" w:rsidRPr="00546583" w:rsidRDefault="008E549E" w:rsidP="008B5903">
      <w:pPr>
        <w:rPr>
          <w:rFonts w:ascii="Times New Roman" w:hAnsi="Times New Roman" w:cs="Times New Roman"/>
        </w:rPr>
      </w:pPr>
    </w:p>
    <w:p w14:paraId="28224BDA" w14:textId="450D0301" w:rsidR="006767D6" w:rsidRPr="00F04165" w:rsidRDefault="00613936" w:rsidP="00610F41">
      <w:pPr>
        <w:rPr>
          <w:rFonts w:ascii="Times New Roman" w:hAnsi="Times New Roman" w:cs="Times New Roman"/>
        </w:rPr>
      </w:pPr>
      <m:oMathPara>
        <m:oMath>
          <m:sSub>
            <m:sSubPr>
              <m:ctrlPr>
                <w:rPr>
                  <w:rFonts w:ascii="Cambria Math" w:hAnsi="Cambria Math"/>
                  <w:i/>
                </w:rPr>
              </m:ctrlPr>
            </m:sSubPr>
            <m:e>
              <m:r>
                <w:rPr>
                  <w:rFonts w:ascii="Cambria Math" w:hAnsi="Cambria Math"/>
                </w:rPr>
                <m:t>v</m:t>
              </m:r>
            </m:e>
            <m:sub>
              <m:r>
                <w:rPr>
                  <w:rFonts w:ascii="Cambria Math" w:hAnsi="Cambria Math"/>
                </w:rPr>
                <m:t>Ed,face</m:t>
              </m:r>
            </m:sub>
          </m:sSub>
          <m:r>
            <w:rPr>
              <w:rFonts w:ascii="Cambria Math" w:hAnsi="Cambria Math"/>
            </w:rPr>
            <m:t>=β</m:t>
          </m:r>
          <m:f>
            <m:fPr>
              <m:ctrlPr>
                <w:rPr>
                  <w:rFonts w:ascii="Cambria Math" w:hAnsi="Cambria Math"/>
                  <w:i/>
                </w:rPr>
              </m:ctrlPr>
            </m:fPr>
            <m:num>
              <m:sSub>
                <m:sSubPr>
                  <m:ctrlPr>
                    <w:rPr>
                      <w:rFonts w:ascii="Cambria Math" w:hAnsi="Cambria Math"/>
                      <w:b/>
                      <w:bCs/>
                      <w:i/>
                    </w:rPr>
                  </m:ctrlPr>
                </m:sSubPr>
                <m:e>
                  <m:r>
                    <w:rPr>
                      <w:rFonts w:ascii="Cambria Math" w:hAnsi="Cambria Math"/>
                    </w:rPr>
                    <m:t>v</m:t>
                  </m:r>
                </m:e>
                <m:sub>
                  <m:r>
                    <m:rPr>
                      <m:sty m:val="bi"/>
                    </m:rPr>
                    <w:rPr>
                      <w:rFonts w:ascii="Cambria Math" w:hAnsi="Cambria Math"/>
                    </w:rPr>
                    <m:t>Ed</m:t>
                  </m:r>
                </m:sub>
              </m:sSub>
            </m:num>
            <m:den>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×d</m:t>
              </m:r>
            </m:den>
          </m:f>
          <m:r>
            <w:rPr>
              <w:rFonts w:ascii="Cambria Math" w:hAnsi="Cambria Math"/>
            </w:rPr>
            <m:t>=1.15×</m:t>
          </m:r>
          <m:f>
            <m:fPr>
              <m:ctrlPr>
                <w:rPr>
                  <w:rFonts w:ascii="Cambria Math" w:hAnsi="Cambria Math"/>
                  <w:i/>
                </w:rPr>
              </m:ctrlPr>
            </m:fPr>
            <m:num>
              <m:r>
                <w:rPr>
                  <w:rFonts w:ascii="Cambria Math" w:hAnsi="Cambria Math"/>
                </w:rPr>
                <m:t>1819.99</m:t>
              </m:r>
            </m:num>
            <m:den>
              <m:r>
                <w:rPr>
                  <w:rFonts w:ascii="Cambria Math" w:hAnsi="Cambria Math"/>
                </w:rPr>
                <m:t>1160×0.58</m:t>
              </m:r>
            </m:den>
          </m:f>
          <m:r>
            <w:rPr>
              <w:rFonts w:ascii="Cambria Math" w:hAnsi="Cambria Math"/>
            </w:rPr>
            <m:t>=3.111 N/</m:t>
          </m:r>
          <m:sSup>
            <m:sSupPr>
              <m:ctrlPr>
                <w:rPr>
                  <w:rFonts w:ascii="Cambria Math" w:hAnsi="Cambria Math"/>
                  <w:i/>
                </w:rPr>
              </m:ctrlPr>
            </m:sSupPr>
            <m:e>
              <m:r>
                <w:rPr>
                  <w:rFonts w:ascii="Cambria Math" w:hAnsi="Cambria Math"/>
                </w:rPr>
                <m:t>mm</m:t>
              </m:r>
            </m:e>
            <m:sup>
              <m:r>
                <w:rPr>
                  <w:rFonts w:ascii="Cambria Math" w:hAnsi="Cambria Math"/>
                </w:rPr>
                <m:t>2</m:t>
              </m:r>
            </m:sup>
          </m:sSup>
        </m:oMath>
      </m:oMathPara>
    </w:p>
    <w:p w14:paraId="2B9E2076" w14:textId="260C300F" w:rsidR="00F04165" w:rsidRDefault="00653C47" w:rsidP="00610F41">
      <w:pPr>
        <w:rPr>
          <w:rFonts w:ascii="Times New Roman" w:hAnsi="Times New Roman" w:cs="Times New Roman"/>
        </w:rPr>
      </w:pPr>
      <w:r>
        <w:rPr>
          <w:noProof/>
        </w:rPr>
        <w:drawing>
          <wp:anchor distT="0" distB="0" distL="114300" distR="114300" simplePos="0" relativeHeight="251688448" behindDoc="0" locked="0" layoutInCell="1" allowOverlap="1" wp14:anchorId="1E53EAE3" wp14:editId="01977566">
            <wp:simplePos x="0" y="0"/>
            <wp:positionH relativeFrom="column">
              <wp:posOffset>4042410</wp:posOffset>
            </wp:positionH>
            <wp:positionV relativeFrom="paragraph">
              <wp:posOffset>553720</wp:posOffset>
            </wp:positionV>
            <wp:extent cx="2073910" cy="1256030"/>
            <wp:effectExtent l="0" t="0" r="2540" b="1270"/>
            <wp:wrapSquare wrapText="bothSides"/>
            <wp:docPr id="785371277" name="Picture 23"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71277" name="Picture 23" descr="A drawing of a rectangular objec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73910" cy="1256030"/>
                    </a:xfrm>
                    <a:prstGeom prst="rect">
                      <a:avLst/>
                    </a:prstGeom>
                    <a:noFill/>
                    <a:ln>
                      <a:noFill/>
                    </a:ln>
                  </pic:spPr>
                </pic:pic>
              </a:graphicData>
            </a:graphic>
          </wp:anchor>
        </w:drawing>
      </w:r>
      <w:r w:rsidR="00F04165" w:rsidRPr="00F04165">
        <w:rPr>
          <w:rFonts w:ascii="Times New Roman" w:hAnsi="Times New Roman" w:cs="Times New Roman"/>
          <w:b/>
        </w:rPr>
        <w:t>Maximum Shear Resistance</w:t>
      </w:r>
      <w:r w:rsidR="00F04165">
        <w:rPr>
          <w:rFonts w:ascii="Times New Roman" w:hAnsi="Times New Roman" w:cs="Times New Roman"/>
          <w:b/>
        </w:rPr>
        <w:t xml:space="preserve"> </w:t>
      </w:r>
      <m:oMath>
        <m:sSub>
          <m:sSubPr>
            <m:ctrlPr>
              <w:rPr>
                <w:rFonts w:ascii="Cambria Math" w:hAnsi="Cambria Math"/>
                <w:i/>
              </w:rPr>
            </m:ctrlPr>
          </m:sSubPr>
          <m:e>
            <m:r>
              <w:rPr>
                <w:rFonts w:ascii="Cambria Math" w:hAnsi="Cambria Math"/>
              </w:rPr>
              <m:t>v</m:t>
            </m:r>
          </m:e>
          <m:sub>
            <m:r>
              <w:rPr>
                <w:rFonts w:ascii="Cambria Math" w:hAnsi="Cambria Math"/>
              </w:rPr>
              <m:t>Rd,max</m:t>
            </m:r>
          </m:sub>
        </m:sSub>
        <m:r>
          <w:rPr>
            <w:rFonts w:ascii="Cambria Math" w:hAnsi="Cambria Math"/>
          </w:rPr>
          <m:t>:</m:t>
        </m:r>
      </m:oMath>
    </w:p>
    <w:p w14:paraId="4B3892E0" w14:textId="33D95E30" w:rsidR="00F04165" w:rsidRPr="00F04165" w:rsidRDefault="00613936" w:rsidP="005072D9">
      <w:pPr>
        <w:jc w:val="center"/>
        <w:rPr>
          <w:rFonts w:ascii="Times New Roman" w:hAnsi="Times New Roman" w:cs="Times New Roman"/>
        </w:rPr>
      </w:pPr>
      <m:oMath>
        <m:sSub>
          <m:sSubPr>
            <m:ctrlPr>
              <w:rPr>
                <w:rFonts w:ascii="Cambria Math" w:hAnsi="Cambria Math"/>
                <w:i/>
              </w:rPr>
            </m:ctrlPr>
          </m:sSubPr>
          <m:e>
            <m:r>
              <w:rPr>
                <w:rFonts w:ascii="Cambria Math" w:hAnsi="Cambria Math"/>
              </w:rPr>
              <m:t>v</m:t>
            </m:r>
          </m:e>
          <m:sub>
            <m:r>
              <w:rPr>
                <w:rFonts w:ascii="Cambria Math" w:hAnsi="Cambria Math"/>
              </w:rPr>
              <m:t>Rd,max</m:t>
            </m:r>
          </m:sub>
        </m:sSub>
        <m:r>
          <w:rPr>
            <w:rFonts w:ascii="Cambria Math" w:hAnsi="Cambria Math"/>
          </w:rPr>
          <m:t>=0.5 ×v×</m:t>
        </m:r>
        <m:sSub>
          <m:sSubPr>
            <m:ctrlPr>
              <w:rPr>
                <w:rFonts w:ascii="Cambria Math" w:hAnsi="Cambria Math"/>
                <w:i/>
              </w:rPr>
            </m:ctrlPr>
          </m:sSubPr>
          <m:e>
            <m:r>
              <w:rPr>
                <w:rFonts w:ascii="Cambria Math" w:hAnsi="Cambria Math"/>
              </w:rPr>
              <m:t>f</m:t>
            </m:r>
          </m:e>
          <m:sub>
            <m:r>
              <w:rPr>
                <w:rFonts w:ascii="Cambria Math" w:hAnsi="Cambria Math"/>
              </w:rPr>
              <m:t>cd</m:t>
            </m:r>
          </m:sub>
        </m:sSub>
        <m:r>
          <w:rPr>
            <w:rFonts w:ascii="Cambria Math" w:hAnsi="Cambria Math"/>
          </w:rPr>
          <m:t>=6.02 N/</m:t>
        </m:r>
        <m:sSup>
          <m:sSupPr>
            <m:ctrlPr>
              <w:rPr>
                <w:rFonts w:ascii="Cambria Math" w:hAnsi="Cambria Math"/>
                <w:i/>
              </w:rPr>
            </m:ctrlPr>
          </m:sSupPr>
          <m:e>
            <m:r>
              <w:rPr>
                <w:rFonts w:ascii="Cambria Math" w:hAnsi="Cambria Math"/>
              </w:rPr>
              <m:t>mm</m:t>
            </m:r>
          </m:e>
          <m:sup>
            <m:r>
              <w:rPr>
                <w:rFonts w:ascii="Cambria Math" w:hAnsi="Cambria Math"/>
              </w:rPr>
              <m:t>2</m:t>
            </m:r>
          </m:sup>
        </m:sSup>
      </m:oMath>
      <w:r w:rsidR="00F04165">
        <w:rPr>
          <w:rFonts w:ascii="Times New Roman" w:hAnsi="Times New Roman" w:cs="Times New Roman"/>
        </w:rPr>
        <w:t xml:space="preserve"> </w:t>
      </w:r>
      <w:r w:rsidR="005072D9">
        <w:rPr>
          <w:rFonts w:ascii="Times New Roman" w:hAnsi="Times New Roman" w:cs="Times New Roman"/>
        </w:rPr>
        <w:t xml:space="preserve">  (OK, as </w:t>
      </w:r>
      <m:oMath>
        <m:sSub>
          <m:sSubPr>
            <m:ctrlPr>
              <w:rPr>
                <w:rFonts w:ascii="Cambria Math" w:hAnsi="Cambria Math"/>
                <w:i/>
              </w:rPr>
            </m:ctrlPr>
          </m:sSubPr>
          <m:e>
            <m:r>
              <w:rPr>
                <w:rFonts w:ascii="Cambria Math" w:hAnsi="Cambria Math"/>
              </w:rPr>
              <m:t>v</m:t>
            </m:r>
          </m:e>
          <m:sub>
            <m:r>
              <w:rPr>
                <w:rFonts w:ascii="Cambria Math" w:hAnsi="Cambria Math"/>
              </w:rPr>
              <m:t>Rd,max</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Ed,face</m:t>
            </m:r>
          </m:sub>
        </m:sSub>
        <m:r>
          <w:rPr>
            <w:rFonts w:ascii="Cambria Math" w:hAnsi="Cambria Math"/>
          </w:rPr>
          <m:t>)</m:t>
        </m:r>
      </m:oMath>
    </w:p>
    <w:p w14:paraId="5FCEBD96" w14:textId="41D385E8" w:rsidR="00464A0F" w:rsidRDefault="003E0883" w:rsidP="00CE0392">
      <w:pPr>
        <w:rPr>
          <w:rFonts w:ascii="Times New Roman" w:hAnsi="Times New Roman" w:cs="Times New Roman"/>
          <w:b/>
          <w:bCs/>
        </w:rPr>
      </w:pPr>
      <w:r w:rsidRPr="003E0883">
        <w:rPr>
          <w:rFonts w:ascii="Times New Roman" w:hAnsi="Times New Roman" w:cs="Times New Roman"/>
          <w:b/>
          <w:bCs/>
        </w:rPr>
        <w:t>Transverse Shear Verification</w:t>
      </w:r>
      <w:r w:rsidR="00135A27">
        <w:rPr>
          <w:rFonts w:ascii="Times New Roman" w:hAnsi="Times New Roman" w:cs="Times New Roman"/>
          <w:b/>
          <w:bCs/>
        </w:rPr>
        <w:t xml:space="preserve"> (same concept as </w:t>
      </w:r>
      <w:r w:rsidR="007F4E4A">
        <w:rPr>
          <w:rFonts w:ascii="Times New Roman" w:hAnsi="Times New Roman" w:cs="Times New Roman"/>
          <w:b/>
          <w:bCs/>
        </w:rPr>
        <w:t>ex</w:t>
      </w:r>
      <w:r w:rsidR="00EB3966">
        <w:rPr>
          <w:rFonts w:ascii="Times New Roman" w:hAnsi="Times New Roman" w:cs="Times New Roman"/>
          <w:b/>
          <w:bCs/>
        </w:rPr>
        <w:t xml:space="preserve"> 6.48)</w:t>
      </w:r>
      <w:r w:rsidR="00135A27">
        <w:rPr>
          <w:rFonts w:ascii="Times New Roman" w:hAnsi="Times New Roman" w:cs="Times New Roman"/>
          <w:b/>
          <w:bCs/>
        </w:rPr>
        <w:t xml:space="preserve"> </w:t>
      </w:r>
    </w:p>
    <w:p w14:paraId="6C044439" w14:textId="75879554" w:rsidR="003E0883" w:rsidRPr="008041E9" w:rsidRDefault="00C352BA" w:rsidP="00CE0392">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Ed,red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Ed</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Ed</m:t>
              </m:r>
            </m:sub>
          </m:sSub>
          <m:r>
            <w:rPr>
              <w:rFonts w:ascii="Cambria Math" w:hAnsi="Cambria Math" w:cs="Times New Roman"/>
            </w:rPr>
            <m:t>=</m:t>
          </m:r>
          <m:r>
            <w:rPr>
              <w:rFonts w:ascii="Cambria Math" w:hAnsi="Cambria Math" w:cs="Times New Roman"/>
            </w:rPr>
            <m:t>1092.0 kN</m:t>
          </m:r>
        </m:oMath>
      </m:oMathPara>
    </w:p>
    <w:p w14:paraId="766447CC" w14:textId="45E216B4" w:rsidR="00CC580C" w:rsidRPr="003508D5" w:rsidRDefault="00EB3966" w:rsidP="006F4D49">
      <w:pPr>
        <w:jc w:val="both"/>
        <w:rPr>
          <w:rFonts w:ascii="Times New Roman" w:hAnsi="Times New Roman" w:cs="Times New Roman"/>
        </w:rPr>
      </w:pPr>
      <w:r w:rsidRPr="008041E9">
        <w:rPr>
          <w:rFonts w:ascii="Times New Roman" w:hAnsi="Times New Roman" w:cs="Times New Roman"/>
        </w:rPr>
        <w:t xml:space="preserve">Where,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Ed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s</m:t>
            </m:r>
          </m:sub>
        </m:sSub>
        <m:r>
          <w:rPr>
            <w:rFonts w:ascii="Cambria Math" w:hAnsi="Cambria Math" w:cs="Times New Roman"/>
          </w:rPr>
          <m:t>×</m:t>
        </m:r>
        <m:r>
          <w:rPr>
            <w:rFonts w:ascii="Cambria Math" w:hAnsi="Cambria Math" w:cs="Times New Roman"/>
          </w:rPr>
          <m:t>A=7</m:t>
        </m:r>
        <m:r>
          <w:rPr>
            <w:rFonts w:ascii="Cambria Math" w:hAnsi="Cambria Math" w:cs="Times New Roman"/>
          </w:rPr>
          <m:t>28.0 kN</m:t>
        </m:r>
        <m:r>
          <w:rPr>
            <w:rFonts w:ascii="Cambria Math" w:hAnsi="Cambria Math" w:cs="Times New Roman"/>
          </w:rPr>
          <m:t xml:space="preserve"> </m:t>
        </m:r>
      </m:oMath>
      <w:r w:rsidR="008041E9" w:rsidRPr="008041E9">
        <w:rPr>
          <w:rFonts w:ascii="Times New Roman" w:hAnsi="Times New Roman" w:cs="Times New Roman"/>
        </w:rPr>
        <w:t xml:space="preserve">, where </w:t>
      </w:r>
      <m:oMath>
        <m:r>
          <w:rPr>
            <w:rFonts w:ascii="Cambria Math" w:hAnsi="Cambria Math" w:cs="Times New Roman"/>
          </w:rPr>
          <m:t>A</m:t>
        </m:r>
        <m:r>
          <w:rPr>
            <w:rFonts w:ascii="Cambria Math" w:hAnsi="Cambria Math" w:cs="Times New Roman"/>
          </w:rPr>
          <m:t>=</m:t>
        </m:r>
        <m:r>
          <w:rPr>
            <w:rFonts w:ascii="Cambria Math" w:hAnsi="Cambria Math" w:cs="Times New Roman"/>
          </w:rPr>
          <m:t>5.776</m:t>
        </m:r>
        <m:r>
          <w:rPr>
            <w:rFonts w:ascii="Cambria Math" w:hAnsi="Cambria Math" w:cs="Times New Roman"/>
          </w:rPr>
          <m:t xml:space="preserve"> m</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w:r w:rsidR="004D4B14">
        <w:rPr>
          <w:rFonts w:ascii="Times New Roman" w:hAnsi="Times New Roman" w:cs="Times New Roman"/>
        </w:rPr>
        <w:t xml:space="preserve">, as show how </w:t>
      </w:r>
      <m:oMath>
        <m:r>
          <w:rPr>
            <w:rFonts w:ascii="Cambria Math" w:hAnsi="Cambria Math" w:cs="Times New Roman"/>
          </w:rPr>
          <m:t>A</m:t>
        </m:r>
      </m:oMath>
      <w:r w:rsidR="001F55ED">
        <w:rPr>
          <w:rFonts w:ascii="Times New Roman" w:hAnsi="Times New Roman" w:cs="Times New Roman"/>
        </w:rPr>
        <w:t xml:space="preserve"> is found in the sketch</w:t>
      </w:r>
      <w:r w:rsidR="00C32D44">
        <w:rPr>
          <w:rFonts w:ascii="Times New Roman" w:hAnsi="Times New Roman" w:cs="Times New Roman"/>
        </w:rPr>
        <w:t>, hence design shear stress</w:t>
      </w:r>
      <w:r w:rsidR="0043205D">
        <w:rPr>
          <w:rFonts w:ascii="Times New Roman" w:hAnsi="Times New Roman" w:cs="Times New Roman"/>
        </w:rPr>
        <w:t xml:space="preserve"> (see ex</w:t>
      </w:r>
      <w:r w:rsidR="007F4E4A">
        <w:rPr>
          <w:rFonts w:ascii="Times New Roman" w:hAnsi="Times New Roman" w:cs="Times New Roman"/>
        </w:rPr>
        <w:t xml:space="preserve"> 6.54)</w:t>
      </w:r>
      <w:r w:rsidR="00C32D44">
        <w:rPr>
          <w:rFonts w:ascii="Times New Roman" w:hAnsi="Times New Roman" w:cs="Times New Roman"/>
        </w:rPr>
        <w:t xml:space="preserve">, </w:t>
      </w:r>
      <m:oMath>
        <m:sSub>
          <m:sSubPr>
            <m:ctrlPr>
              <w:rPr>
                <w:rFonts w:ascii="Cambria Math" w:hAnsi="Cambria Math"/>
                <w:i/>
              </w:rPr>
            </m:ctrlPr>
          </m:sSubPr>
          <m:e>
            <m:r>
              <w:rPr>
                <w:rFonts w:ascii="Cambria Math" w:hAnsi="Cambria Math"/>
              </w:rPr>
              <m:t>v</m:t>
            </m:r>
          </m:e>
          <m:sub>
            <m:r>
              <w:rPr>
                <w:rFonts w:ascii="Cambria Math" w:hAnsi="Cambria Math"/>
              </w:rPr>
              <m:t>Ed</m:t>
            </m:r>
          </m:sub>
        </m:sSub>
        <m:r>
          <w:rPr>
            <w:rFonts w:ascii="Cambria Math" w:hAnsi="Cambria Math"/>
          </w:rPr>
          <m:t xml:space="preserve">= </m:t>
        </m:r>
        <m:r>
          <w:rPr>
            <w:rFonts w:ascii="Cambria Math" w:hAnsi="Cambria Math"/>
          </w:rPr>
          <m:t>β</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Ed</m:t>
                </m:r>
              </m:sub>
            </m:sSub>
          </m:num>
          <m:den>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×d</m:t>
            </m:r>
          </m:den>
        </m:f>
      </m:oMath>
      <w:r w:rsidR="00D83D20">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Ed,red</m:t>
                </m:r>
              </m:sub>
            </m:sSub>
          </m:num>
          <m:den>
            <m:r>
              <w:rPr>
                <w:rFonts w:ascii="Cambria Math" w:hAnsi="Cambria Math" w:cs="Times New Roman"/>
              </w:rPr>
              <m:t>b</m:t>
            </m:r>
            <m:r>
              <w:rPr>
                <w:rFonts w:ascii="Cambria Math" w:hAnsi="Cambria Math" w:cs="Times New Roman"/>
              </w:rPr>
              <m:t>×d×v</m:t>
            </m:r>
          </m:den>
        </m:f>
      </m:oMath>
      <w:r w:rsidR="004413D2">
        <w:rPr>
          <w:rFonts w:ascii="Times New Roman" w:hAnsi="Times New Roman" w:cs="Times New Roman"/>
        </w:rPr>
        <w:t xml:space="preserve">, while considering </w:t>
      </w:r>
      <m:oMath>
        <m:r>
          <w:rPr>
            <w:rFonts w:ascii="Cambria Math" w:hAnsi="Cambria Math" w:cs="Times New Roman"/>
          </w:rPr>
          <m:t>v= β=1.5</m:t>
        </m:r>
      </m:oMath>
      <w:r w:rsidR="003508D5">
        <w:rPr>
          <w:rFonts w:ascii="Times New Roman" w:hAnsi="Times New Roman" w:cs="Times New Roman"/>
        </w:rPr>
        <w:t>, since is at corner, see National Annexes</w:t>
      </w:r>
      <w:r w:rsidR="00AF4893">
        <w:rPr>
          <w:rFonts w:ascii="Times New Roman" w:hAnsi="Times New Roman" w:cs="Times New Roman"/>
        </w:rPr>
        <w:t xml:space="preserve"> Table N.A. 1 </w:t>
      </w:r>
      <w:r w:rsidR="000373C4">
        <w:rPr>
          <w:rFonts w:ascii="Times New Roman" w:hAnsi="Times New Roman" w:cs="Times New Roman"/>
        </w:rPr>
        <w:t xml:space="preserve">subclause </w:t>
      </w:r>
      <w:r w:rsidR="00A87B1A">
        <w:rPr>
          <w:rFonts w:ascii="Times New Roman" w:hAnsi="Times New Roman" w:cs="Times New Roman"/>
        </w:rPr>
        <w:t>6.4.3</w:t>
      </w:r>
      <w:r w:rsidR="00E27165">
        <w:rPr>
          <w:rFonts w:ascii="Times New Roman" w:hAnsi="Times New Roman" w:cs="Times New Roman"/>
        </w:rPr>
        <w:t>(6)</w:t>
      </w:r>
      <w:r w:rsidR="006139FE">
        <w:rPr>
          <w:rFonts w:ascii="Times New Roman" w:hAnsi="Times New Roman" w:cs="Times New Roman"/>
        </w:rPr>
        <w:t xml:space="preserve">, therefore we get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Ed</m:t>
            </m:r>
          </m:sub>
        </m:sSub>
        <m:r>
          <w:rPr>
            <w:rFonts w:ascii="Cambria Math" w:hAnsi="Cambria Math" w:cs="Times New Roman"/>
          </w:rPr>
          <m:t>=</m:t>
        </m:r>
        <m:r>
          <w:rPr>
            <w:rFonts w:ascii="Cambria Math" w:hAnsi="Cambria Math" w:cs="Times New Roman"/>
          </w:rPr>
          <m:t>0.49</m:t>
        </m:r>
        <m:r>
          <w:rPr>
            <w:rFonts w:ascii="Cambria Math" w:hAnsi="Cambria Math" w:cs="Times New Roman"/>
          </w:rPr>
          <m:t>5</m:t>
        </m:r>
      </m:oMath>
      <w:r w:rsidR="00CC580C">
        <w:rPr>
          <w:rFonts w:ascii="Times New Roman" w:hAnsi="Times New Roman" w:cs="Times New Roman"/>
        </w:rPr>
        <w:t xml:space="preserve">.  Since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Ed</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Rd</m:t>
            </m:r>
          </m:sub>
        </m:sSub>
      </m:oMath>
      <w:r w:rsidR="009560A8">
        <w:rPr>
          <w:rFonts w:ascii="Times New Roman" w:hAnsi="Times New Roman" w:cs="Times New Roman"/>
        </w:rPr>
        <w:t>, OK!</w:t>
      </w:r>
    </w:p>
    <w:p w14:paraId="47DB597F" w14:textId="77777777" w:rsidR="003508D5" w:rsidRPr="003508D5" w:rsidRDefault="003508D5" w:rsidP="00CE0392">
      <w:pPr>
        <w:rPr>
          <w:rFonts w:ascii="Times New Roman" w:hAnsi="Times New Roman" w:cs="Times New Roman"/>
        </w:rPr>
      </w:pPr>
    </w:p>
    <w:p w14:paraId="194C0A26" w14:textId="78B2D33F" w:rsidR="00464A0F" w:rsidRPr="001E60FA" w:rsidRDefault="00464A0F" w:rsidP="00464A0F">
      <w:pPr>
        <w:pStyle w:val="Heading1"/>
        <w:rPr>
          <w:rFonts w:cs="Times New Roman"/>
        </w:rPr>
      </w:pPr>
      <w:bookmarkStart w:id="55" w:name="_Toc180929109"/>
      <w:bookmarkStart w:id="56" w:name="_Toc181171144"/>
      <w:r w:rsidRPr="001E60FA">
        <w:rPr>
          <w:rFonts w:cs="Times New Roman"/>
        </w:rPr>
        <w:t>Cost Analysis</w:t>
      </w:r>
      <w:bookmarkEnd w:id="55"/>
      <w:bookmarkEnd w:id="56"/>
    </w:p>
    <w:p w14:paraId="152E0170" w14:textId="70D19DEE" w:rsidR="00464A0F" w:rsidRPr="001E60FA" w:rsidRDefault="00464A0F" w:rsidP="00464A0F">
      <w:pPr>
        <w:pStyle w:val="Heading2"/>
        <w:rPr>
          <w:rFonts w:cs="Times New Roman"/>
        </w:rPr>
      </w:pPr>
      <w:bookmarkStart w:id="57" w:name="_Toc180929110"/>
      <w:bookmarkStart w:id="58" w:name="_Toc181171145"/>
      <w:r w:rsidRPr="001E60FA">
        <w:rPr>
          <w:rFonts w:cs="Times New Roman"/>
        </w:rPr>
        <w:t xml:space="preserve">Project Cost </w:t>
      </w:r>
      <w:bookmarkEnd w:id="57"/>
      <w:r w:rsidR="007C60E7" w:rsidRPr="001E60FA">
        <w:rPr>
          <w:rFonts w:cs="Times New Roman"/>
        </w:rPr>
        <w:t>Assessment</w:t>
      </w:r>
      <w:r w:rsidRPr="001E60FA">
        <w:rPr>
          <w:rFonts w:cs="Times New Roman"/>
        </w:rPr>
        <w:t xml:space="preserve"> </w:t>
      </w:r>
      <w:r w:rsidR="00373442" w:rsidRPr="001E60FA">
        <w:rPr>
          <w:rFonts w:cs="Times New Roman"/>
        </w:rPr>
        <w:t>for materials</w:t>
      </w:r>
      <w:bookmarkEnd w:id="58"/>
      <w:r w:rsidR="00373442" w:rsidRPr="001E60FA">
        <w:rPr>
          <w:rFonts w:cs="Times New Roman"/>
        </w:rPr>
        <w:t xml:space="preserve"> </w:t>
      </w:r>
    </w:p>
    <w:tbl>
      <w:tblPr>
        <w:tblStyle w:val="TableGrid"/>
        <w:tblpPr w:leftFromText="180" w:rightFromText="180" w:vertAnchor="text" w:horzAnchor="margin" w:tblpXSpec="center" w:tblpY="382"/>
        <w:tblW w:w="10201" w:type="dxa"/>
        <w:tblLook w:val="04A0" w:firstRow="1" w:lastRow="0" w:firstColumn="1" w:lastColumn="0" w:noHBand="0" w:noVBand="1"/>
      </w:tblPr>
      <w:tblGrid>
        <w:gridCol w:w="1242"/>
        <w:gridCol w:w="1339"/>
        <w:gridCol w:w="1423"/>
        <w:gridCol w:w="2379"/>
        <w:gridCol w:w="1274"/>
        <w:gridCol w:w="1328"/>
        <w:gridCol w:w="1216"/>
      </w:tblGrid>
      <w:tr w:rsidR="0066202F" w14:paraId="130255A7" w14:textId="77777777" w:rsidTr="0066202F">
        <w:tc>
          <w:tcPr>
            <w:tcW w:w="1242" w:type="dxa"/>
            <w:vMerge w:val="restart"/>
            <w:shd w:val="clear" w:color="auto" w:fill="AEAAAA" w:themeFill="background2" w:themeFillShade="BF"/>
            <w:vAlign w:val="center"/>
          </w:tcPr>
          <w:p w14:paraId="44F78E44" w14:textId="2DD6354F" w:rsidR="00707DE8" w:rsidRDefault="00707DE8" w:rsidP="008D34A0">
            <w:pPr>
              <w:jc w:val="center"/>
            </w:pPr>
            <w:r>
              <w:t>Category</w:t>
            </w:r>
          </w:p>
        </w:tc>
        <w:tc>
          <w:tcPr>
            <w:tcW w:w="1339" w:type="dxa"/>
            <w:vMerge w:val="restart"/>
            <w:shd w:val="clear" w:color="auto" w:fill="AEAAAA" w:themeFill="background2" w:themeFillShade="BF"/>
            <w:vAlign w:val="center"/>
          </w:tcPr>
          <w:p w14:paraId="6819A722" w14:textId="0DC7DC56" w:rsidR="00707DE8" w:rsidRDefault="00707DE8" w:rsidP="008D34A0">
            <w:pPr>
              <w:jc w:val="center"/>
            </w:pPr>
            <w:r>
              <w:t>Component</w:t>
            </w:r>
          </w:p>
        </w:tc>
        <w:tc>
          <w:tcPr>
            <w:tcW w:w="3802" w:type="dxa"/>
            <w:gridSpan w:val="2"/>
            <w:shd w:val="clear" w:color="auto" w:fill="AEAAAA" w:themeFill="background2" w:themeFillShade="BF"/>
            <w:vAlign w:val="center"/>
          </w:tcPr>
          <w:p w14:paraId="3B2DBACA" w14:textId="70D4D385" w:rsidR="00707DE8" w:rsidRDefault="00707DE8" w:rsidP="00BB3B30">
            <w:pPr>
              <w:jc w:val="center"/>
            </w:pPr>
            <w:r>
              <w:t>Quantity/ Details</w:t>
            </w:r>
          </w:p>
        </w:tc>
        <w:tc>
          <w:tcPr>
            <w:tcW w:w="2602" w:type="dxa"/>
            <w:gridSpan w:val="2"/>
            <w:shd w:val="clear" w:color="auto" w:fill="AEAAAA" w:themeFill="background2" w:themeFillShade="BF"/>
            <w:vAlign w:val="center"/>
          </w:tcPr>
          <w:p w14:paraId="64639F63" w14:textId="77777777" w:rsidR="00707DE8" w:rsidRDefault="00707DE8" w:rsidP="00BB3B30">
            <w:pPr>
              <w:jc w:val="center"/>
            </w:pPr>
            <w:r>
              <w:t>Unit Cost</w:t>
            </w:r>
            <w:r>
              <w:rPr>
                <w:rFonts w:hint="eastAsia"/>
                <w:lang w:eastAsia="zh-CN"/>
              </w:rPr>
              <w:t>/</w:t>
            </w:r>
            <w:r w:rsidRPr="00DA1DEC">
              <w:rPr>
                <w:rFonts w:hint="eastAsia"/>
                <w:lang w:eastAsia="zh-CN"/>
              </w:rPr>
              <w:t>£</w:t>
            </w:r>
          </w:p>
        </w:tc>
        <w:tc>
          <w:tcPr>
            <w:tcW w:w="1216" w:type="dxa"/>
            <w:vMerge w:val="restart"/>
            <w:shd w:val="clear" w:color="auto" w:fill="AEAAAA" w:themeFill="background2" w:themeFillShade="BF"/>
            <w:vAlign w:val="center"/>
          </w:tcPr>
          <w:p w14:paraId="5CE68828" w14:textId="77777777" w:rsidR="00707DE8" w:rsidRDefault="00707DE8" w:rsidP="00BB3B30">
            <w:pPr>
              <w:jc w:val="center"/>
              <w:rPr>
                <w:lang w:eastAsia="zh-CN"/>
              </w:rPr>
            </w:pPr>
            <w:r>
              <w:t>Total Cost</w:t>
            </w:r>
            <w:r>
              <w:rPr>
                <w:rFonts w:hint="eastAsia"/>
                <w:lang w:eastAsia="zh-CN"/>
              </w:rPr>
              <w:t>/</w:t>
            </w:r>
            <w:r w:rsidRPr="00DA1DEC">
              <w:rPr>
                <w:rFonts w:hint="eastAsia"/>
                <w:lang w:eastAsia="zh-CN"/>
              </w:rPr>
              <w:t>£</w:t>
            </w:r>
          </w:p>
        </w:tc>
      </w:tr>
      <w:tr w:rsidR="008164E1" w14:paraId="676A742F" w14:textId="77777777" w:rsidTr="0066202F">
        <w:tc>
          <w:tcPr>
            <w:tcW w:w="1242" w:type="dxa"/>
            <w:vMerge/>
          </w:tcPr>
          <w:p w14:paraId="5B9CA974" w14:textId="77777777" w:rsidR="00707DE8" w:rsidRDefault="00707DE8" w:rsidP="00707DE8"/>
        </w:tc>
        <w:tc>
          <w:tcPr>
            <w:tcW w:w="1339" w:type="dxa"/>
            <w:vMerge/>
          </w:tcPr>
          <w:p w14:paraId="241DB36A" w14:textId="77777777" w:rsidR="00707DE8" w:rsidRDefault="00707DE8" w:rsidP="00707DE8"/>
        </w:tc>
        <w:tc>
          <w:tcPr>
            <w:tcW w:w="1423" w:type="dxa"/>
            <w:shd w:val="clear" w:color="auto" w:fill="D0CECE" w:themeFill="background2" w:themeFillShade="E6"/>
          </w:tcPr>
          <w:p w14:paraId="2278AF0B" w14:textId="77777777" w:rsidR="00707DE8" w:rsidRDefault="00707DE8" w:rsidP="00BB3B30">
            <w:pPr>
              <w:jc w:val="center"/>
              <w:rPr>
                <w:rFonts w:hint="eastAsia"/>
                <w:lang w:eastAsia="zh-CN"/>
              </w:rPr>
            </w:pPr>
            <w:r>
              <w:rPr>
                <w:rFonts w:hint="eastAsia"/>
                <w:lang w:eastAsia="zh-CN"/>
              </w:rPr>
              <w:t>Concrete/m</w:t>
            </w:r>
            <w:r>
              <w:rPr>
                <w:rFonts w:ascii="SimSun" w:eastAsia="SimSun" w:hAnsi="SimSun" w:hint="eastAsia"/>
                <w:lang w:eastAsia="zh-CN"/>
              </w:rPr>
              <w:t>³</w:t>
            </w:r>
          </w:p>
        </w:tc>
        <w:tc>
          <w:tcPr>
            <w:tcW w:w="2379" w:type="dxa"/>
            <w:shd w:val="clear" w:color="auto" w:fill="D0CECE" w:themeFill="background2" w:themeFillShade="E6"/>
          </w:tcPr>
          <w:p w14:paraId="0AE0020E" w14:textId="77777777" w:rsidR="00707DE8" w:rsidRDefault="00707DE8" w:rsidP="00BB3B30">
            <w:pPr>
              <w:jc w:val="both"/>
              <w:rPr>
                <w:lang w:eastAsia="zh-CN"/>
              </w:rPr>
            </w:pPr>
            <w:r>
              <w:rPr>
                <w:rFonts w:hint="eastAsia"/>
                <w:lang w:eastAsia="zh-CN"/>
              </w:rPr>
              <w:t>Steel bar/m</w:t>
            </w:r>
          </w:p>
          <w:p w14:paraId="453F2AE1" w14:textId="77777777" w:rsidR="00F54350" w:rsidRDefault="00707DE8" w:rsidP="00BB3B30">
            <w:pPr>
              <w:jc w:val="both"/>
              <w:rPr>
                <w:lang w:eastAsia="zh-CN"/>
              </w:rPr>
            </w:pPr>
            <w:r>
              <w:rPr>
                <w:rFonts w:hint="eastAsia"/>
                <w:lang w:eastAsia="zh-CN"/>
              </w:rPr>
              <w:t>(32mm/20mm/12mm/</w:t>
            </w:r>
          </w:p>
          <w:p w14:paraId="4EBB8A62" w14:textId="1DF7C4A2" w:rsidR="00707DE8" w:rsidRDefault="00F54350" w:rsidP="00BB3B30">
            <w:pPr>
              <w:jc w:val="both"/>
              <w:rPr>
                <w:rFonts w:hint="eastAsia"/>
                <w:lang w:eastAsia="zh-CN"/>
              </w:rPr>
            </w:pPr>
            <w:r>
              <w:rPr>
                <w:rFonts w:hint="eastAsia"/>
                <w:lang w:eastAsia="zh-CN"/>
              </w:rPr>
              <w:t>10mm/</w:t>
            </w:r>
            <w:r w:rsidR="00707DE8">
              <w:rPr>
                <w:rFonts w:hint="eastAsia"/>
                <w:lang w:eastAsia="zh-CN"/>
              </w:rPr>
              <w:t>8mm/7mm)</w:t>
            </w:r>
          </w:p>
        </w:tc>
        <w:tc>
          <w:tcPr>
            <w:tcW w:w="1274" w:type="dxa"/>
            <w:shd w:val="clear" w:color="auto" w:fill="D0CECE" w:themeFill="background2" w:themeFillShade="E6"/>
            <w:vAlign w:val="center"/>
          </w:tcPr>
          <w:p w14:paraId="0BB8AD64" w14:textId="77777777" w:rsidR="00707DE8" w:rsidRDefault="00707DE8" w:rsidP="00BB3B30">
            <w:pPr>
              <w:jc w:val="center"/>
              <w:rPr>
                <w:rFonts w:hint="eastAsia"/>
                <w:lang w:eastAsia="zh-CN"/>
              </w:rPr>
            </w:pPr>
            <w:r>
              <w:rPr>
                <w:rFonts w:hint="eastAsia"/>
                <w:lang w:eastAsia="zh-CN"/>
              </w:rPr>
              <w:t>Concrete</w:t>
            </w:r>
          </w:p>
        </w:tc>
        <w:tc>
          <w:tcPr>
            <w:tcW w:w="1328" w:type="dxa"/>
            <w:shd w:val="clear" w:color="auto" w:fill="D0CECE" w:themeFill="background2" w:themeFillShade="E6"/>
            <w:vAlign w:val="center"/>
          </w:tcPr>
          <w:p w14:paraId="469C0214" w14:textId="0B9B9FE5" w:rsidR="00707DE8" w:rsidRDefault="00707DE8" w:rsidP="00BB3B30">
            <w:pPr>
              <w:jc w:val="center"/>
              <w:rPr>
                <w:rFonts w:hint="eastAsia"/>
                <w:lang w:eastAsia="zh-CN"/>
              </w:rPr>
            </w:pPr>
            <w:r>
              <w:rPr>
                <w:rFonts w:hint="eastAsia"/>
                <w:lang w:eastAsia="zh-CN"/>
              </w:rPr>
              <w:t>Steel bar</w:t>
            </w:r>
          </w:p>
        </w:tc>
        <w:tc>
          <w:tcPr>
            <w:tcW w:w="1216" w:type="dxa"/>
            <w:vMerge/>
          </w:tcPr>
          <w:p w14:paraId="6A089C8B" w14:textId="77777777" w:rsidR="00707DE8" w:rsidRDefault="00707DE8" w:rsidP="00707DE8"/>
        </w:tc>
      </w:tr>
      <w:tr w:rsidR="007466FB" w14:paraId="6C0A5A92" w14:textId="77777777" w:rsidTr="0066202F">
        <w:trPr>
          <w:trHeight w:val="608"/>
        </w:trPr>
        <w:tc>
          <w:tcPr>
            <w:tcW w:w="1242" w:type="dxa"/>
            <w:vMerge w:val="restart"/>
          </w:tcPr>
          <w:p w14:paraId="79F81A4B" w14:textId="77777777" w:rsidR="00707DE8" w:rsidRDefault="00707DE8" w:rsidP="00707DE8">
            <w:r>
              <w:t>Structural Elements</w:t>
            </w:r>
          </w:p>
        </w:tc>
        <w:tc>
          <w:tcPr>
            <w:tcW w:w="1339" w:type="dxa"/>
          </w:tcPr>
          <w:p w14:paraId="3E15ACAD" w14:textId="77777777" w:rsidR="00707DE8" w:rsidRDefault="00707DE8" w:rsidP="00707DE8">
            <w:r>
              <w:t>Beams</w:t>
            </w:r>
          </w:p>
        </w:tc>
        <w:tc>
          <w:tcPr>
            <w:tcW w:w="1423" w:type="dxa"/>
          </w:tcPr>
          <w:p w14:paraId="608E4562" w14:textId="77777777" w:rsidR="00707DE8" w:rsidRDefault="00707DE8" w:rsidP="00707DE8">
            <w:pPr>
              <w:rPr>
                <w:lang w:eastAsia="zh-CN"/>
              </w:rPr>
            </w:pPr>
            <w:r>
              <w:rPr>
                <w:rFonts w:hint="eastAsia"/>
                <w:lang w:eastAsia="zh-CN"/>
              </w:rPr>
              <w:t xml:space="preserve">65.172 </w:t>
            </w:r>
          </w:p>
        </w:tc>
        <w:tc>
          <w:tcPr>
            <w:tcW w:w="2379" w:type="dxa"/>
            <w:vAlign w:val="center"/>
          </w:tcPr>
          <w:p w14:paraId="3D01984E" w14:textId="77777777" w:rsidR="00BD0B98" w:rsidRDefault="00792783" w:rsidP="00910209">
            <w:pPr>
              <w:jc w:val="both"/>
              <w:rPr>
                <w:lang w:eastAsia="zh-CN"/>
              </w:rPr>
            </w:pPr>
            <w:r>
              <w:rPr>
                <w:rFonts w:hint="eastAsia"/>
                <w:lang w:eastAsia="zh-CN"/>
              </w:rPr>
              <w:t>836.4</w:t>
            </w:r>
            <w:r w:rsidR="00922F54">
              <w:rPr>
                <w:rFonts w:hint="eastAsia"/>
                <w:lang w:eastAsia="zh-CN"/>
              </w:rPr>
              <w:t xml:space="preserve"> </w:t>
            </w:r>
            <w:r>
              <w:rPr>
                <w:rFonts w:hint="eastAsia"/>
                <w:lang w:eastAsia="zh-CN"/>
              </w:rPr>
              <w:t>/</w:t>
            </w:r>
            <w:r w:rsidR="00922F54">
              <w:rPr>
                <w:rFonts w:hint="eastAsia"/>
                <w:lang w:eastAsia="zh-CN"/>
              </w:rPr>
              <w:t xml:space="preserve"> </w:t>
            </w:r>
            <w:r w:rsidR="00032836">
              <w:rPr>
                <w:rFonts w:hint="eastAsia"/>
                <w:lang w:eastAsia="zh-CN"/>
              </w:rPr>
              <w:t xml:space="preserve">N / </w:t>
            </w:r>
            <w:r>
              <w:rPr>
                <w:rFonts w:hint="eastAsia"/>
                <w:lang w:eastAsia="zh-CN"/>
              </w:rPr>
              <w:t>594</w:t>
            </w:r>
            <w:r w:rsidR="00BD0B98">
              <w:rPr>
                <w:rFonts w:hint="eastAsia"/>
                <w:lang w:eastAsia="zh-CN"/>
              </w:rPr>
              <w:t xml:space="preserve"> </w:t>
            </w:r>
            <w:r>
              <w:rPr>
                <w:rFonts w:hint="eastAsia"/>
                <w:lang w:eastAsia="zh-CN"/>
              </w:rPr>
              <w:t>/</w:t>
            </w:r>
          </w:p>
          <w:p w14:paraId="4D08A6F4" w14:textId="7CA40FDD" w:rsidR="00707DE8" w:rsidRDefault="00032836" w:rsidP="00910209">
            <w:pPr>
              <w:jc w:val="both"/>
              <w:rPr>
                <w:rFonts w:hint="eastAsia"/>
                <w:lang w:eastAsia="zh-CN"/>
              </w:rPr>
            </w:pPr>
            <w:r>
              <w:rPr>
                <w:rFonts w:hint="eastAsia"/>
                <w:lang w:eastAsia="zh-CN"/>
              </w:rPr>
              <w:t>N</w:t>
            </w:r>
            <w:r w:rsidR="00922F54">
              <w:rPr>
                <w:rFonts w:hint="eastAsia"/>
                <w:lang w:eastAsia="zh-CN"/>
              </w:rPr>
              <w:t xml:space="preserve"> </w:t>
            </w:r>
            <w:r w:rsidR="00792783">
              <w:rPr>
                <w:rFonts w:hint="eastAsia"/>
                <w:lang w:eastAsia="zh-CN"/>
              </w:rPr>
              <w:t>/</w:t>
            </w:r>
            <w:r w:rsidR="00922F54">
              <w:rPr>
                <w:rFonts w:hint="eastAsia"/>
                <w:lang w:eastAsia="zh-CN"/>
              </w:rPr>
              <w:t xml:space="preserve"> </w:t>
            </w:r>
            <w:r w:rsidR="00707DE8">
              <w:rPr>
                <w:rFonts w:hint="eastAsia"/>
                <w:lang w:eastAsia="zh-CN"/>
              </w:rPr>
              <w:t>2047.8</w:t>
            </w:r>
            <w:r w:rsidR="00922F54">
              <w:rPr>
                <w:rFonts w:hint="eastAsia"/>
                <w:lang w:eastAsia="zh-CN"/>
              </w:rPr>
              <w:t xml:space="preserve"> </w:t>
            </w:r>
            <w:r w:rsidR="00792783">
              <w:rPr>
                <w:rFonts w:hint="eastAsia"/>
                <w:lang w:eastAsia="zh-CN"/>
              </w:rPr>
              <w:t>/</w:t>
            </w:r>
            <w:r w:rsidR="00922F54">
              <w:rPr>
                <w:rFonts w:hint="eastAsia"/>
                <w:lang w:eastAsia="zh-CN"/>
              </w:rPr>
              <w:t xml:space="preserve"> </w:t>
            </w:r>
            <w:r w:rsidR="00707DE8">
              <w:rPr>
                <w:rFonts w:hint="eastAsia"/>
                <w:lang w:eastAsia="zh-CN"/>
              </w:rPr>
              <w:t>N</w:t>
            </w:r>
          </w:p>
        </w:tc>
        <w:tc>
          <w:tcPr>
            <w:tcW w:w="1274" w:type="dxa"/>
            <w:vMerge w:val="restart"/>
            <w:vAlign w:val="center"/>
          </w:tcPr>
          <w:p w14:paraId="5FF9BD20" w14:textId="1F41AF30" w:rsidR="00707DE8" w:rsidRDefault="00707DE8" w:rsidP="00BB3B30">
            <w:pPr>
              <w:jc w:val="center"/>
              <w:rPr>
                <w:rFonts w:hint="eastAsia"/>
                <w:lang w:eastAsia="zh-CN"/>
              </w:rPr>
            </w:pPr>
            <w:r>
              <w:rPr>
                <w:rFonts w:hint="eastAsia"/>
                <w:lang w:eastAsia="zh-CN"/>
              </w:rPr>
              <w:t>110</w:t>
            </w:r>
          </w:p>
        </w:tc>
        <w:tc>
          <w:tcPr>
            <w:tcW w:w="1328" w:type="dxa"/>
            <w:vMerge w:val="restart"/>
            <w:vAlign w:val="center"/>
          </w:tcPr>
          <w:p w14:paraId="008A2751" w14:textId="343C3617" w:rsidR="00707DE8" w:rsidRDefault="007B1369" w:rsidP="00177CAC">
            <w:pPr>
              <w:spacing w:line="360" w:lineRule="auto"/>
              <w:jc w:val="center"/>
              <w:rPr>
                <w:lang w:eastAsia="zh-CN"/>
              </w:rPr>
            </w:pPr>
            <w:r>
              <w:rPr>
                <w:rFonts w:hint="eastAsia"/>
                <w:lang w:eastAsia="zh-CN"/>
              </w:rPr>
              <w:t>32mm:</w:t>
            </w:r>
            <w:r w:rsidR="008B1136">
              <w:rPr>
                <w:rFonts w:hint="eastAsia"/>
                <w:lang w:eastAsia="zh-CN"/>
              </w:rPr>
              <w:t xml:space="preserve"> 8.33</w:t>
            </w:r>
          </w:p>
          <w:p w14:paraId="6D6682AB" w14:textId="4B89426E" w:rsidR="007B1369" w:rsidRDefault="007B1369" w:rsidP="00177CAC">
            <w:pPr>
              <w:spacing w:line="360" w:lineRule="auto"/>
              <w:jc w:val="center"/>
              <w:rPr>
                <w:lang w:eastAsia="zh-CN"/>
              </w:rPr>
            </w:pPr>
            <w:r>
              <w:rPr>
                <w:rFonts w:hint="eastAsia"/>
                <w:lang w:eastAsia="zh-CN"/>
              </w:rPr>
              <w:t>20mm:</w:t>
            </w:r>
            <w:r w:rsidR="008B1136">
              <w:rPr>
                <w:rFonts w:hint="eastAsia"/>
                <w:lang w:eastAsia="zh-CN"/>
              </w:rPr>
              <w:t xml:space="preserve"> </w:t>
            </w:r>
            <w:r w:rsidR="00152F56">
              <w:rPr>
                <w:rFonts w:hint="eastAsia"/>
                <w:lang w:eastAsia="zh-CN"/>
              </w:rPr>
              <w:t>3.52</w:t>
            </w:r>
          </w:p>
          <w:p w14:paraId="68787F67" w14:textId="6A877CB5" w:rsidR="007B1369" w:rsidRDefault="007B1369" w:rsidP="00177CAC">
            <w:pPr>
              <w:spacing w:line="360" w:lineRule="auto"/>
              <w:jc w:val="center"/>
              <w:rPr>
                <w:lang w:eastAsia="zh-CN"/>
              </w:rPr>
            </w:pPr>
            <w:r>
              <w:rPr>
                <w:rFonts w:hint="eastAsia"/>
                <w:lang w:eastAsia="zh-CN"/>
              </w:rPr>
              <w:t>12mm:</w:t>
            </w:r>
            <w:r w:rsidR="008B1136">
              <w:rPr>
                <w:rFonts w:hint="eastAsia"/>
                <w:lang w:eastAsia="zh-CN"/>
              </w:rPr>
              <w:t xml:space="preserve"> 1.13</w:t>
            </w:r>
          </w:p>
          <w:p w14:paraId="35EB9A26" w14:textId="3AC47CD4" w:rsidR="004B761F" w:rsidRDefault="004B761F" w:rsidP="00177CAC">
            <w:pPr>
              <w:spacing w:line="360" w:lineRule="auto"/>
              <w:jc w:val="center"/>
              <w:rPr>
                <w:rFonts w:hint="eastAsia"/>
                <w:lang w:eastAsia="zh-CN"/>
              </w:rPr>
            </w:pPr>
            <w:r>
              <w:rPr>
                <w:rFonts w:hint="eastAsia"/>
                <w:lang w:eastAsia="zh-CN"/>
              </w:rPr>
              <w:t xml:space="preserve">10mm: </w:t>
            </w:r>
            <w:r w:rsidR="00AC578F">
              <w:rPr>
                <w:rFonts w:hint="eastAsia"/>
                <w:lang w:eastAsia="zh-CN"/>
              </w:rPr>
              <w:t>0.63</w:t>
            </w:r>
          </w:p>
          <w:p w14:paraId="7D35B32A" w14:textId="57BD826C" w:rsidR="007B1369" w:rsidRDefault="007B1369" w:rsidP="00177CAC">
            <w:pPr>
              <w:spacing w:line="360" w:lineRule="auto"/>
              <w:jc w:val="center"/>
              <w:rPr>
                <w:lang w:eastAsia="zh-CN"/>
              </w:rPr>
            </w:pPr>
            <w:r>
              <w:rPr>
                <w:rFonts w:hint="eastAsia"/>
                <w:lang w:eastAsia="zh-CN"/>
              </w:rPr>
              <w:t>8mm:</w:t>
            </w:r>
            <w:r w:rsidR="008B1136">
              <w:rPr>
                <w:rFonts w:hint="eastAsia"/>
                <w:lang w:eastAsia="zh-CN"/>
              </w:rPr>
              <w:t xml:space="preserve"> 0.62</w:t>
            </w:r>
          </w:p>
          <w:p w14:paraId="0AD95057" w14:textId="6A55E052" w:rsidR="00707DE8" w:rsidRDefault="007B1369" w:rsidP="00177CAC">
            <w:pPr>
              <w:spacing w:line="360" w:lineRule="auto"/>
              <w:jc w:val="center"/>
              <w:rPr>
                <w:rFonts w:hint="eastAsia"/>
                <w:lang w:eastAsia="zh-CN"/>
              </w:rPr>
            </w:pPr>
            <w:r>
              <w:rPr>
                <w:rFonts w:hint="eastAsia"/>
                <w:lang w:eastAsia="zh-CN"/>
              </w:rPr>
              <w:t>7mm:</w:t>
            </w:r>
            <w:r w:rsidR="008B1136">
              <w:rPr>
                <w:rFonts w:hint="eastAsia"/>
                <w:lang w:eastAsia="zh-CN"/>
              </w:rPr>
              <w:t xml:space="preserve"> 0.61</w:t>
            </w:r>
          </w:p>
        </w:tc>
        <w:tc>
          <w:tcPr>
            <w:tcW w:w="1216" w:type="dxa"/>
          </w:tcPr>
          <w:p w14:paraId="4DEBD9AB" w14:textId="77777777" w:rsidR="00707DE8" w:rsidRDefault="00707DE8" w:rsidP="00707DE8">
            <w:pPr>
              <w:rPr>
                <w:lang w:eastAsia="zh-CN"/>
              </w:rPr>
            </w:pPr>
            <w:r>
              <w:rPr>
                <w:rFonts w:hint="eastAsia"/>
                <w:lang w:eastAsia="zh-CN"/>
              </w:rPr>
              <w:t>16000</w:t>
            </w:r>
          </w:p>
        </w:tc>
      </w:tr>
      <w:tr w:rsidR="007466FB" w14:paraId="0C02BFD4" w14:textId="77777777" w:rsidTr="0066202F">
        <w:trPr>
          <w:trHeight w:val="688"/>
        </w:trPr>
        <w:tc>
          <w:tcPr>
            <w:tcW w:w="1242" w:type="dxa"/>
            <w:vMerge/>
          </w:tcPr>
          <w:p w14:paraId="644190FE" w14:textId="77777777" w:rsidR="00707DE8" w:rsidRDefault="00707DE8" w:rsidP="00707DE8"/>
        </w:tc>
        <w:tc>
          <w:tcPr>
            <w:tcW w:w="1339" w:type="dxa"/>
          </w:tcPr>
          <w:p w14:paraId="42644726" w14:textId="77777777" w:rsidR="00707DE8" w:rsidRDefault="00707DE8" w:rsidP="00707DE8">
            <w:r>
              <w:t>Columns</w:t>
            </w:r>
          </w:p>
        </w:tc>
        <w:tc>
          <w:tcPr>
            <w:tcW w:w="1423" w:type="dxa"/>
          </w:tcPr>
          <w:p w14:paraId="1C0A65B5" w14:textId="77777777" w:rsidR="00707DE8" w:rsidRDefault="00707DE8" w:rsidP="00707DE8">
            <w:pPr>
              <w:rPr>
                <w:rFonts w:hint="eastAsia"/>
                <w:lang w:eastAsia="zh-CN"/>
              </w:rPr>
            </w:pPr>
            <w:r>
              <w:rPr>
                <w:rFonts w:hint="eastAsia"/>
                <w:lang w:eastAsia="zh-CN"/>
              </w:rPr>
              <w:t>20.16</w:t>
            </w:r>
          </w:p>
        </w:tc>
        <w:tc>
          <w:tcPr>
            <w:tcW w:w="2379" w:type="dxa"/>
            <w:vAlign w:val="center"/>
          </w:tcPr>
          <w:p w14:paraId="3B6CFAD6" w14:textId="77777777" w:rsidR="00BD0B98" w:rsidRDefault="00792783" w:rsidP="00910209">
            <w:pPr>
              <w:jc w:val="both"/>
              <w:rPr>
                <w:lang w:eastAsia="zh-CN"/>
              </w:rPr>
            </w:pPr>
            <w:r>
              <w:rPr>
                <w:rFonts w:hint="eastAsia"/>
                <w:lang w:eastAsia="zh-CN"/>
              </w:rPr>
              <w:t>N</w:t>
            </w:r>
            <w:r w:rsidR="00922F54">
              <w:rPr>
                <w:rFonts w:hint="eastAsia"/>
                <w:lang w:eastAsia="zh-CN"/>
              </w:rPr>
              <w:t xml:space="preserve"> </w:t>
            </w:r>
            <w:r>
              <w:rPr>
                <w:rFonts w:hint="eastAsia"/>
                <w:lang w:eastAsia="zh-CN"/>
              </w:rPr>
              <w:t>/</w:t>
            </w:r>
            <w:r w:rsidR="00922F54">
              <w:rPr>
                <w:rFonts w:hint="eastAsia"/>
                <w:lang w:eastAsia="zh-CN"/>
              </w:rPr>
              <w:t xml:space="preserve"> </w:t>
            </w:r>
            <w:r w:rsidR="004E2D65">
              <w:rPr>
                <w:rFonts w:hint="eastAsia"/>
                <w:lang w:eastAsia="zh-CN"/>
              </w:rPr>
              <w:t>N /</w:t>
            </w:r>
            <w:r>
              <w:rPr>
                <w:rFonts w:hint="eastAsia"/>
                <w:lang w:eastAsia="zh-CN"/>
              </w:rPr>
              <w:t>499.68</w:t>
            </w:r>
            <w:r w:rsidR="00BD0B98">
              <w:rPr>
                <w:rFonts w:hint="eastAsia"/>
                <w:lang w:eastAsia="zh-CN"/>
              </w:rPr>
              <w:t xml:space="preserve"> /</w:t>
            </w:r>
          </w:p>
          <w:p w14:paraId="55EC8F9E" w14:textId="0ED278B2" w:rsidR="00707DE8" w:rsidRDefault="00792783" w:rsidP="00910209">
            <w:pPr>
              <w:jc w:val="both"/>
              <w:rPr>
                <w:rFonts w:hint="eastAsia"/>
                <w:lang w:eastAsia="zh-CN"/>
              </w:rPr>
            </w:pPr>
            <w:r>
              <w:rPr>
                <w:rFonts w:hint="eastAsia"/>
                <w:lang w:eastAsia="zh-CN"/>
              </w:rPr>
              <w:t>N</w:t>
            </w:r>
            <w:r w:rsidR="004E2D65">
              <w:rPr>
                <w:rFonts w:hint="eastAsia"/>
                <w:lang w:eastAsia="zh-CN"/>
              </w:rPr>
              <w:t xml:space="preserve"> </w:t>
            </w:r>
            <w:r>
              <w:rPr>
                <w:rFonts w:hint="eastAsia"/>
                <w:lang w:eastAsia="zh-CN"/>
              </w:rPr>
              <w:t>/</w:t>
            </w:r>
            <w:r w:rsidR="00922F54">
              <w:rPr>
                <w:rFonts w:hint="eastAsia"/>
                <w:lang w:eastAsia="zh-CN"/>
              </w:rPr>
              <w:t xml:space="preserve"> </w:t>
            </w:r>
            <w:r w:rsidR="004E2D65">
              <w:rPr>
                <w:rFonts w:hint="eastAsia"/>
                <w:lang w:eastAsia="zh-CN"/>
              </w:rPr>
              <w:t>N /</w:t>
            </w:r>
            <w:r w:rsidR="00707DE8">
              <w:rPr>
                <w:rFonts w:hint="eastAsia"/>
                <w:lang w:eastAsia="zh-CN"/>
              </w:rPr>
              <w:t>563.04</w:t>
            </w:r>
          </w:p>
        </w:tc>
        <w:tc>
          <w:tcPr>
            <w:tcW w:w="1274" w:type="dxa"/>
            <w:vMerge/>
          </w:tcPr>
          <w:p w14:paraId="6F4E8972" w14:textId="02E2B594" w:rsidR="00707DE8" w:rsidRDefault="00707DE8" w:rsidP="00707DE8">
            <w:pPr>
              <w:rPr>
                <w:rFonts w:hint="eastAsia"/>
                <w:lang w:eastAsia="zh-CN"/>
              </w:rPr>
            </w:pPr>
          </w:p>
        </w:tc>
        <w:tc>
          <w:tcPr>
            <w:tcW w:w="1328" w:type="dxa"/>
            <w:vMerge/>
          </w:tcPr>
          <w:p w14:paraId="32FBCD94" w14:textId="77777777" w:rsidR="00707DE8" w:rsidRDefault="00707DE8" w:rsidP="00707DE8">
            <w:pPr>
              <w:rPr>
                <w:rFonts w:hint="eastAsia"/>
                <w:lang w:eastAsia="zh-CN"/>
              </w:rPr>
            </w:pPr>
          </w:p>
        </w:tc>
        <w:tc>
          <w:tcPr>
            <w:tcW w:w="1216" w:type="dxa"/>
          </w:tcPr>
          <w:p w14:paraId="010A87A7" w14:textId="77777777" w:rsidR="00707DE8" w:rsidRDefault="00707DE8" w:rsidP="00707DE8">
            <w:pPr>
              <w:rPr>
                <w:lang w:eastAsia="zh-CN"/>
              </w:rPr>
            </w:pPr>
            <w:r>
              <w:rPr>
                <w:rFonts w:hint="eastAsia"/>
                <w:lang w:eastAsia="zh-CN"/>
              </w:rPr>
              <w:t>3100</w:t>
            </w:r>
          </w:p>
        </w:tc>
      </w:tr>
      <w:tr w:rsidR="007466FB" w14:paraId="3DF7534E" w14:textId="77777777" w:rsidTr="0066202F">
        <w:trPr>
          <w:trHeight w:val="698"/>
        </w:trPr>
        <w:tc>
          <w:tcPr>
            <w:tcW w:w="1242" w:type="dxa"/>
            <w:vMerge/>
          </w:tcPr>
          <w:p w14:paraId="6085D74B" w14:textId="77777777" w:rsidR="00707DE8" w:rsidRDefault="00707DE8" w:rsidP="00707DE8"/>
        </w:tc>
        <w:tc>
          <w:tcPr>
            <w:tcW w:w="1339" w:type="dxa"/>
          </w:tcPr>
          <w:p w14:paraId="09A15531" w14:textId="77777777" w:rsidR="00707DE8" w:rsidRDefault="00707DE8" w:rsidP="00707DE8">
            <w:r>
              <w:t>Slabs</w:t>
            </w:r>
          </w:p>
        </w:tc>
        <w:tc>
          <w:tcPr>
            <w:tcW w:w="1423" w:type="dxa"/>
          </w:tcPr>
          <w:p w14:paraId="0D4DFB0A" w14:textId="14F9EDED" w:rsidR="00707DE8" w:rsidRDefault="007E30BF" w:rsidP="00707DE8">
            <w:pPr>
              <w:rPr>
                <w:lang w:eastAsia="zh-CN"/>
              </w:rPr>
            </w:pPr>
            <w:r>
              <w:rPr>
                <w:rFonts w:hint="eastAsia"/>
                <w:lang w:eastAsia="zh-CN"/>
              </w:rPr>
              <w:t>197.</w:t>
            </w:r>
            <w:r w:rsidR="00BE2967">
              <w:rPr>
                <w:rFonts w:hint="eastAsia"/>
                <w:lang w:eastAsia="zh-CN"/>
              </w:rPr>
              <w:t>16</w:t>
            </w:r>
          </w:p>
        </w:tc>
        <w:tc>
          <w:tcPr>
            <w:tcW w:w="2379" w:type="dxa"/>
            <w:vAlign w:val="center"/>
          </w:tcPr>
          <w:p w14:paraId="73460BE0" w14:textId="526AD609" w:rsidR="00BD0B98" w:rsidRDefault="003709B7" w:rsidP="00910209">
            <w:pPr>
              <w:jc w:val="both"/>
              <w:rPr>
                <w:lang w:eastAsia="zh-CN"/>
              </w:rPr>
            </w:pPr>
            <w:r>
              <w:rPr>
                <w:rFonts w:hint="eastAsia"/>
                <w:lang w:eastAsia="zh-CN"/>
              </w:rPr>
              <w:t>N</w:t>
            </w:r>
            <w:r w:rsidR="00922F54">
              <w:rPr>
                <w:rFonts w:hint="eastAsia"/>
                <w:lang w:eastAsia="zh-CN"/>
              </w:rPr>
              <w:t xml:space="preserve"> </w:t>
            </w:r>
            <w:r w:rsidR="00792783">
              <w:rPr>
                <w:rFonts w:hint="eastAsia"/>
                <w:lang w:eastAsia="zh-CN"/>
              </w:rPr>
              <w:t>/</w:t>
            </w:r>
            <w:r w:rsidR="00922F54">
              <w:rPr>
                <w:rFonts w:hint="eastAsia"/>
                <w:lang w:eastAsia="zh-CN"/>
              </w:rPr>
              <w:t xml:space="preserve"> </w:t>
            </w:r>
            <w:r>
              <w:rPr>
                <w:rFonts w:hint="eastAsia"/>
                <w:lang w:eastAsia="zh-CN"/>
              </w:rPr>
              <w:t>N</w:t>
            </w:r>
            <w:r w:rsidR="00922F54">
              <w:rPr>
                <w:rFonts w:hint="eastAsia"/>
                <w:lang w:eastAsia="zh-CN"/>
              </w:rPr>
              <w:t xml:space="preserve"> </w:t>
            </w:r>
            <w:r w:rsidR="00792783">
              <w:rPr>
                <w:rFonts w:hint="eastAsia"/>
                <w:lang w:eastAsia="zh-CN"/>
              </w:rPr>
              <w:t>/</w:t>
            </w:r>
            <w:r w:rsidR="00922F54">
              <w:rPr>
                <w:rFonts w:hint="eastAsia"/>
                <w:lang w:eastAsia="zh-CN"/>
              </w:rPr>
              <w:t xml:space="preserve"> </w:t>
            </w:r>
            <w:r>
              <w:rPr>
                <w:rFonts w:hint="eastAsia"/>
                <w:lang w:eastAsia="zh-CN"/>
              </w:rPr>
              <w:t>N</w:t>
            </w:r>
            <w:r w:rsidR="00922F54">
              <w:rPr>
                <w:rFonts w:hint="eastAsia"/>
                <w:lang w:eastAsia="zh-CN"/>
              </w:rPr>
              <w:t xml:space="preserve"> </w:t>
            </w:r>
            <w:r w:rsidR="00792783">
              <w:rPr>
                <w:rFonts w:hint="eastAsia"/>
                <w:lang w:eastAsia="zh-CN"/>
              </w:rPr>
              <w:t>/</w:t>
            </w:r>
          </w:p>
          <w:p w14:paraId="03A477FE" w14:textId="7B11C1D5" w:rsidR="00707DE8" w:rsidRDefault="00792783" w:rsidP="00910209">
            <w:pPr>
              <w:jc w:val="both"/>
              <w:rPr>
                <w:lang w:eastAsia="zh-CN"/>
              </w:rPr>
            </w:pPr>
            <w:r>
              <w:rPr>
                <w:rFonts w:hint="eastAsia"/>
                <w:lang w:eastAsia="zh-CN"/>
              </w:rPr>
              <w:t>7814.5</w:t>
            </w:r>
            <w:r w:rsidR="00922F54">
              <w:rPr>
                <w:rFonts w:hint="eastAsia"/>
                <w:lang w:eastAsia="zh-CN"/>
              </w:rPr>
              <w:t xml:space="preserve"> </w:t>
            </w:r>
            <w:r>
              <w:rPr>
                <w:rFonts w:hint="eastAsia"/>
                <w:lang w:eastAsia="zh-CN"/>
              </w:rPr>
              <w:t>/</w:t>
            </w:r>
            <w:r w:rsidR="00922F54">
              <w:rPr>
                <w:rFonts w:hint="eastAsia"/>
                <w:lang w:eastAsia="zh-CN"/>
              </w:rPr>
              <w:t xml:space="preserve"> </w:t>
            </w:r>
            <w:r>
              <w:rPr>
                <w:rFonts w:hint="eastAsia"/>
                <w:lang w:eastAsia="zh-CN"/>
              </w:rPr>
              <w:t>N</w:t>
            </w:r>
            <w:r w:rsidR="00922F54">
              <w:rPr>
                <w:rFonts w:hint="eastAsia"/>
                <w:lang w:eastAsia="zh-CN"/>
              </w:rPr>
              <w:t xml:space="preserve"> </w:t>
            </w:r>
            <w:r>
              <w:rPr>
                <w:rFonts w:hint="eastAsia"/>
                <w:lang w:eastAsia="zh-CN"/>
              </w:rPr>
              <w:t>/</w:t>
            </w:r>
            <w:r w:rsidR="00922F54">
              <w:rPr>
                <w:rFonts w:hint="eastAsia"/>
                <w:lang w:eastAsia="zh-CN"/>
              </w:rPr>
              <w:t xml:space="preserve"> </w:t>
            </w:r>
            <w:r>
              <w:rPr>
                <w:rFonts w:hint="eastAsia"/>
                <w:lang w:eastAsia="zh-CN"/>
              </w:rPr>
              <w:t>N</w:t>
            </w:r>
          </w:p>
        </w:tc>
        <w:tc>
          <w:tcPr>
            <w:tcW w:w="1274" w:type="dxa"/>
            <w:vMerge/>
          </w:tcPr>
          <w:p w14:paraId="579BF814" w14:textId="77777777" w:rsidR="00707DE8" w:rsidRDefault="00707DE8" w:rsidP="00707DE8"/>
        </w:tc>
        <w:tc>
          <w:tcPr>
            <w:tcW w:w="1328" w:type="dxa"/>
            <w:vMerge/>
          </w:tcPr>
          <w:p w14:paraId="158908EF" w14:textId="77777777" w:rsidR="00707DE8" w:rsidRDefault="00707DE8" w:rsidP="00707DE8">
            <w:pPr>
              <w:rPr>
                <w:rFonts w:hint="eastAsia"/>
                <w:lang w:eastAsia="zh-CN"/>
              </w:rPr>
            </w:pPr>
          </w:p>
        </w:tc>
        <w:tc>
          <w:tcPr>
            <w:tcW w:w="1216" w:type="dxa"/>
          </w:tcPr>
          <w:p w14:paraId="4528815B" w14:textId="77777777" w:rsidR="00707DE8" w:rsidRDefault="00707DE8" w:rsidP="00707DE8">
            <w:pPr>
              <w:rPr>
                <w:lang w:eastAsia="zh-CN"/>
              </w:rPr>
            </w:pPr>
            <w:r>
              <w:rPr>
                <w:rFonts w:hint="eastAsia"/>
                <w:lang w:eastAsia="zh-CN"/>
              </w:rPr>
              <w:t>26600</w:t>
            </w:r>
          </w:p>
        </w:tc>
      </w:tr>
      <w:tr w:rsidR="007466FB" w14:paraId="557E3FBC" w14:textId="77777777" w:rsidTr="0066202F">
        <w:trPr>
          <w:trHeight w:val="695"/>
        </w:trPr>
        <w:tc>
          <w:tcPr>
            <w:tcW w:w="1242" w:type="dxa"/>
          </w:tcPr>
          <w:p w14:paraId="5443A99B" w14:textId="77777777" w:rsidR="00707DE8" w:rsidRDefault="00707DE8" w:rsidP="00707DE8">
            <w:r>
              <w:t>Foundation</w:t>
            </w:r>
          </w:p>
        </w:tc>
        <w:tc>
          <w:tcPr>
            <w:tcW w:w="1339" w:type="dxa"/>
          </w:tcPr>
          <w:p w14:paraId="42CE8A15" w14:textId="77777777" w:rsidR="00707DE8" w:rsidRDefault="00707DE8" w:rsidP="00707DE8">
            <w:r>
              <w:t xml:space="preserve">Foundations </w:t>
            </w:r>
          </w:p>
        </w:tc>
        <w:tc>
          <w:tcPr>
            <w:tcW w:w="1423" w:type="dxa"/>
          </w:tcPr>
          <w:p w14:paraId="08941B41" w14:textId="2EB3B6CE" w:rsidR="00707DE8" w:rsidRDefault="00186F93" w:rsidP="00707DE8">
            <w:pPr>
              <w:rPr>
                <w:rFonts w:hint="eastAsia"/>
                <w:lang w:eastAsia="zh-CN"/>
              </w:rPr>
            </w:pPr>
            <w:r>
              <w:rPr>
                <w:rFonts w:hint="eastAsia"/>
                <w:lang w:eastAsia="zh-CN"/>
              </w:rPr>
              <w:t>168.9</w:t>
            </w:r>
            <w:r w:rsidR="00BD573E">
              <w:rPr>
                <w:rFonts w:hint="eastAsia"/>
                <w:lang w:eastAsia="zh-CN"/>
              </w:rPr>
              <w:t>48</w:t>
            </w:r>
          </w:p>
        </w:tc>
        <w:tc>
          <w:tcPr>
            <w:tcW w:w="2379" w:type="dxa"/>
            <w:vAlign w:val="center"/>
          </w:tcPr>
          <w:p w14:paraId="10731E9A" w14:textId="77777777" w:rsidR="005E0D84" w:rsidRDefault="004645CA" w:rsidP="00910209">
            <w:pPr>
              <w:jc w:val="both"/>
              <w:rPr>
                <w:lang w:eastAsia="zh-CN"/>
              </w:rPr>
            </w:pPr>
            <w:r>
              <w:rPr>
                <w:rFonts w:hint="eastAsia"/>
                <w:lang w:eastAsia="zh-CN"/>
              </w:rPr>
              <w:t>N</w:t>
            </w:r>
            <w:r w:rsidR="00922F54">
              <w:rPr>
                <w:rFonts w:hint="eastAsia"/>
                <w:lang w:eastAsia="zh-CN"/>
              </w:rPr>
              <w:t xml:space="preserve"> </w:t>
            </w:r>
            <w:r>
              <w:rPr>
                <w:rFonts w:hint="eastAsia"/>
                <w:lang w:eastAsia="zh-CN"/>
              </w:rPr>
              <w:t>/</w:t>
            </w:r>
            <w:r w:rsidR="00922F54">
              <w:rPr>
                <w:rFonts w:hint="eastAsia"/>
                <w:lang w:eastAsia="zh-CN"/>
              </w:rPr>
              <w:t xml:space="preserve"> </w:t>
            </w:r>
            <w:r w:rsidR="00B80E56">
              <w:rPr>
                <w:rFonts w:hint="eastAsia"/>
                <w:lang w:eastAsia="zh-CN"/>
              </w:rPr>
              <w:t>333</w:t>
            </w:r>
            <w:r w:rsidR="00922F54">
              <w:rPr>
                <w:rFonts w:hint="eastAsia"/>
                <w:lang w:eastAsia="zh-CN"/>
              </w:rPr>
              <w:t xml:space="preserve"> / N /</w:t>
            </w:r>
          </w:p>
          <w:p w14:paraId="34E63500" w14:textId="2B69B717" w:rsidR="00707DE8" w:rsidRDefault="00922F54" w:rsidP="00910209">
            <w:pPr>
              <w:jc w:val="both"/>
              <w:rPr>
                <w:rFonts w:hint="eastAsia"/>
                <w:lang w:eastAsia="zh-CN"/>
              </w:rPr>
            </w:pPr>
            <w:r>
              <w:rPr>
                <w:rFonts w:hint="eastAsia"/>
                <w:lang w:eastAsia="zh-CN"/>
              </w:rPr>
              <w:t>N / N / N</w:t>
            </w:r>
          </w:p>
        </w:tc>
        <w:tc>
          <w:tcPr>
            <w:tcW w:w="1274" w:type="dxa"/>
            <w:vAlign w:val="center"/>
          </w:tcPr>
          <w:p w14:paraId="7E8C172A" w14:textId="03F7D7E3" w:rsidR="00707DE8" w:rsidRDefault="00244B04" w:rsidP="00BB3B30">
            <w:pPr>
              <w:jc w:val="center"/>
              <w:rPr>
                <w:rFonts w:hint="eastAsia"/>
                <w:lang w:eastAsia="zh-CN"/>
              </w:rPr>
            </w:pPr>
            <w:r>
              <w:rPr>
                <w:rFonts w:hint="eastAsia"/>
                <w:lang w:eastAsia="zh-CN"/>
              </w:rPr>
              <w:t>130</w:t>
            </w:r>
          </w:p>
        </w:tc>
        <w:tc>
          <w:tcPr>
            <w:tcW w:w="1328" w:type="dxa"/>
            <w:vMerge/>
          </w:tcPr>
          <w:p w14:paraId="5F61A21D" w14:textId="77777777" w:rsidR="00707DE8" w:rsidRDefault="00707DE8" w:rsidP="00707DE8">
            <w:pPr>
              <w:rPr>
                <w:rFonts w:hint="eastAsia"/>
                <w:lang w:eastAsia="zh-CN"/>
              </w:rPr>
            </w:pPr>
          </w:p>
        </w:tc>
        <w:tc>
          <w:tcPr>
            <w:tcW w:w="1216" w:type="dxa"/>
          </w:tcPr>
          <w:p w14:paraId="3F95161D" w14:textId="77777777" w:rsidR="00707DE8" w:rsidRDefault="00707DE8" w:rsidP="00707DE8">
            <w:pPr>
              <w:rPr>
                <w:rFonts w:hint="eastAsia"/>
                <w:lang w:eastAsia="zh-CN"/>
              </w:rPr>
            </w:pPr>
            <w:r>
              <w:rPr>
                <w:rFonts w:hint="eastAsia"/>
                <w:lang w:eastAsia="zh-CN"/>
              </w:rPr>
              <w:t>23100</w:t>
            </w:r>
          </w:p>
        </w:tc>
      </w:tr>
      <w:tr w:rsidR="00707DE8" w14:paraId="3DF1A149" w14:textId="77777777" w:rsidTr="0066202F">
        <w:tc>
          <w:tcPr>
            <w:tcW w:w="1242" w:type="dxa"/>
            <w:vMerge w:val="restart"/>
          </w:tcPr>
          <w:p w14:paraId="675FEA08" w14:textId="77777777" w:rsidR="00707DE8" w:rsidRDefault="00707DE8" w:rsidP="00707DE8">
            <w:r>
              <w:t>Walls</w:t>
            </w:r>
          </w:p>
        </w:tc>
        <w:tc>
          <w:tcPr>
            <w:tcW w:w="1339" w:type="dxa"/>
          </w:tcPr>
          <w:p w14:paraId="65A233D5" w14:textId="77777777" w:rsidR="00707DE8" w:rsidRDefault="00707DE8" w:rsidP="00707DE8">
            <w:r>
              <w:t>Exterior Walls</w:t>
            </w:r>
          </w:p>
        </w:tc>
        <w:tc>
          <w:tcPr>
            <w:tcW w:w="3802" w:type="dxa"/>
            <w:gridSpan w:val="2"/>
          </w:tcPr>
          <w:p w14:paraId="1AAB670B" w14:textId="58285B7F" w:rsidR="00707DE8" w:rsidRDefault="5AF5ABE8" w:rsidP="00707DE8">
            <w:pPr>
              <w:rPr>
                <w:rFonts w:hint="eastAsia"/>
                <w:lang w:eastAsia="zh-CN"/>
              </w:rPr>
            </w:pPr>
            <w:r w:rsidRPr="013A49F3">
              <w:rPr>
                <w:lang w:eastAsia="zh-CN"/>
              </w:rPr>
              <w:t>595.35</w:t>
            </w:r>
            <w:r w:rsidR="00707DE8" w:rsidRPr="013A49F3">
              <w:rPr>
                <w:lang w:eastAsia="zh-CN"/>
              </w:rPr>
              <w:t>m</w:t>
            </w:r>
            <w:r w:rsidR="00707DE8" w:rsidRPr="013A49F3">
              <w:rPr>
                <w:rFonts w:ascii="SimSun" w:eastAsia="SimSun" w:hAnsi="SimSun"/>
                <w:lang w:eastAsia="zh-CN"/>
              </w:rPr>
              <w:t>²</w:t>
            </w:r>
          </w:p>
        </w:tc>
        <w:tc>
          <w:tcPr>
            <w:tcW w:w="2602" w:type="dxa"/>
            <w:gridSpan w:val="2"/>
          </w:tcPr>
          <w:p w14:paraId="3C9CE3B8" w14:textId="707A1A7F" w:rsidR="00707DE8" w:rsidRDefault="083CD4C0" w:rsidP="00707DE8">
            <w:pPr>
              <w:rPr>
                <w:rFonts w:hint="eastAsia"/>
                <w:lang w:eastAsia="zh-CN"/>
              </w:rPr>
            </w:pPr>
            <w:r w:rsidRPr="013A49F3">
              <w:rPr>
                <w:lang w:eastAsia="zh-CN"/>
              </w:rPr>
              <w:t>5</w:t>
            </w:r>
            <w:r w:rsidR="00707DE8" w:rsidRPr="013A49F3">
              <w:rPr>
                <w:lang w:eastAsia="zh-CN"/>
              </w:rPr>
              <w:t>0</w:t>
            </w:r>
          </w:p>
        </w:tc>
        <w:tc>
          <w:tcPr>
            <w:tcW w:w="1216" w:type="dxa"/>
          </w:tcPr>
          <w:p w14:paraId="69D8D1B3" w14:textId="6345CADA" w:rsidR="00707DE8" w:rsidRDefault="57BF36B7" w:rsidP="00707DE8">
            <w:pPr>
              <w:rPr>
                <w:lang w:eastAsia="zh-CN"/>
              </w:rPr>
            </w:pPr>
            <w:r w:rsidRPr="013A49F3">
              <w:rPr>
                <w:lang w:eastAsia="zh-CN"/>
              </w:rPr>
              <w:t>29800</w:t>
            </w:r>
          </w:p>
        </w:tc>
      </w:tr>
      <w:tr w:rsidR="00707DE8" w14:paraId="76CBBE4A" w14:textId="77777777" w:rsidTr="0066202F">
        <w:tc>
          <w:tcPr>
            <w:tcW w:w="1242" w:type="dxa"/>
            <w:vMerge/>
          </w:tcPr>
          <w:p w14:paraId="79C53E84" w14:textId="77777777" w:rsidR="00707DE8" w:rsidRDefault="00707DE8" w:rsidP="00707DE8"/>
        </w:tc>
        <w:tc>
          <w:tcPr>
            <w:tcW w:w="1339" w:type="dxa"/>
          </w:tcPr>
          <w:p w14:paraId="1EFC355B" w14:textId="77777777" w:rsidR="00707DE8" w:rsidRDefault="00707DE8" w:rsidP="00707DE8">
            <w:r>
              <w:t>Interior Walls</w:t>
            </w:r>
          </w:p>
        </w:tc>
        <w:tc>
          <w:tcPr>
            <w:tcW w:w="3802" w:type="dxa"/>
            <w:gridSpan w:val="2"/>
          </w:tcPr>
          <w:p w14:paraId="4C97B102" w14:textId="77777777" w:rsidR="00707DE8" w:rsidRDefault="00707DE8" w:rsidP="00707DE8">
            <w:pPr>
              <w:rPr>
                <w:rFonts w:hint="eastAsia"/>
                <w:lang w:eastAsia="zh-CN"/>
              </w:rPr>
            </w:pPr>
            <w:r>
              <w:rPr>
                <w:rFonts w:hint="eastAsia"/>
                <w:lang w:eastAsia="zh-CN"/>
              </w:rPr>
              <w:t>727.3 m</w:t>
            </w:r>
            <w:r>
              <w:rPr>
                <w:rFonts w:ascii="SimSun" w:eastAsia="SimSun" w:hAnsi="SimSun" w:hint="eastAsia"/>
                <w:lang w:eastAsia="zh-CN"/>
              </w:rPr>
              <w:t>²</w:t>
            </w:r>
          </w:p>
        </w:tc>
        <w:tc>
          <w:tcPr>
            <w:tcW w:w="2602" w:type="dxa"/>
            <w:gridSpan w:val="2"/>
          </w:tcPr>
          <w:p w14:paraId="726E8878" w14:textId="77777777" w:rsidR="00707DE8" w:rsidRDefault="00707DE8" w:rsidP="00707DE8">
            <w:pPr>
              <w:rPr>
                <w:rFonts w:hint="eastAsia"/>
                <w:lang w:eastAsia="zh-CN"/>
              </w:rPr>
            </w:pPr>
            <w:r>
              <w:rPr>
                <w:rFonts w:hint="eastAsia"/>
                <w:lang w:eastAsia="zh-CN"/>
              </w:rPr>
              <w:t>125</w:t>
            </w:r>
          </w:p>
        </w:tc>
        <w:tc>
          <w:tcPr>
            <w:tcW w:w="1216" w:type="dxa"/>
          </w:tcPr>
          <w:p w14:paraId="15764F45" w14:textId="77777777" w:rsidR="00707DE8" w:rsidRDefault="00707DE8" w:rsidP="00707DE8">
            <w:pPr>
              <w:rPr>
                <w:lang w:eastAsia="zh-CN"/>
              </w:rPr>
            </w:pPr>
            <w:r>
              <w:rPr>
                <w:rFonts w:hint="eastAsia"/>
                <w:lang w:eastAsia="zh-CN"/>
              </w:rPr>
              <w:t>90900</w:t>
            </w:r>
          </w:p>
        </w:tc>
      </w:tr>
      <w:tr w:rsidR="00707DE8" w14:paraId="321BAF87" w14:textId="77777777" w:rsidTr="0066202F">
        <w:tc>
          <w:tcPr>
            <w:tcW w:w="1242" w:type="dxa"/>
          </w:tcPr>
          <w:p w14:paraId="01500DE1" w14:textId="77777777" w:rsidR="00707DE8" w:rsidRDefault="00707DE8" w:rsidP="00707DE8">
            <w:r>
              <w:t>Openings</w:t>
            </w:r>
          </w:p>
        </w:tc>
        <w:tc>
          <w:tcPr>
            <w:tcW w:w="1339" w:type="dxa"/>
          </w:tcPr>
          <w:p w14:paraId="773120EA" w14:textId="77777777" w:rsidR="00707DE8" w:rsidRDefault="00707DE8" w:rsidP="00707DE8">
            <w:r>
              <w:t>Doors</w:t>
            </w:r>
          </w:p>
        </w:tc>
        <w:tc>
          <w:tcPr>
            <w:tcW w:w="3802" w:type="dxa"/>
            <w:gridSpan w:val="2"/>
          </w:tcPr>
          <w:p w14:paraId="32C8A958" w14:textId="77777777" w:rsidR="00707DE8" w:rsidRDefault="00707DE8" w:rsidP="00707DE8">
            <w:pPr>
              <w:rPr>
                <w:rFonts w:hint="eastAsia"/>
                <w:lang w:eastAsia="zh-CN"/>
              </w:rPr>
            </w:pPr>
            <w:r>
              <w:rPr>
                <w:rFonts w:hint="eastAsia"/>
                <w:lang w:eastAsia="zh-CN"/>
              </w:rPr>
              <w:t>25</w:t>
            </w:r>
          </w:p>
        </w:tc>
        <w:tc>
          <w:tcPr>
            <w:tcW w:w="2602" w:type="dxa"/>
            <w:gridSpan w:val="2"/>
          </w:tcPr>
          <w:p w14:paraId="57156F68" w14:textId="77777777" w:rsidR="00707DE8" w:rsidRDefault="00707DE8" w:rsidP="00707DE8">
            <w:pPr>
              <w:rPr>
                <w:rFonts w:hint="eastAsia"/>
                <w:lang w:eastAsia="zh-CN"/>
              </w:rPr>
            </w:pPr>
            <w:r>
              <w:rPr>
                <w:rFonts w:hint="eastAsia"/>
                <w:lang w:eastAsia="zh-CN"/>
              </w:rPr>
              <w:t>400</w:t>
            </w:r>
          </w:p>
        </w:tc>
        <w:tc>
          <w:tcPr>
            <w:tcW w:w="1216" w:type="dxa"/>
          </w:tcPr>
          <w:p w14:paraId="6C5FCBD6" w14:textId="77777777" w:rsidR="00707DE8" w:rsidRDefault="00707DE8" w:rsidP="00707DE8">
            <w:pPr>
              <w:rPr>
                <w:lang w:eastAsia="zh-CN"/>
              </w:rPr>
            </w:pPr>
            <w:r>
              <w:rPr>
                <w:rFonts w:hint="eastAsia"/>
                <w:lang w:eastAsia="zh-CN"/>
              </w:rPr>
              <w:t>10000</w:t>
            </w:r>
          </w:p>
        </w:tc>
      </w:tr>
      <w:tr w:rsidR="00707DE8" w14:paraId="6A488DF8" w14:textId="77777777" w:rsidTr="0066202F">
        <w:tc>
          <w:tcPr>
            <w:tcW w:w="1242" w:type="dxa"/>
          </w:tcPr>
          <w:p w14:paraId="6B299F56" w14:textId="77777777" w:rsidR="00707DE8" w:rsidRDefault="00707DE8" w:rsidP="00707DE8">
            <w:r>
              <w:t>Roofing</w:t>
            </w:r>
          </w:p>
        </w:tc>
        <w:tc>
          <w:tcPr>
            <w:tcW w:w="1339" w:type="dxa"/>
          </w:tcPr>
          <w:p w14:paraId="36D2A984" w14:textId="77777777" w:rsidR="00707DE8" w:rsidRDefault="00707DE8" w:rsidP="00707DE8">
            <w:r>
              <w:t>Roof</w:t>
            </w:r>
          </w:p>
        </w:tc>
        <w:tc>
          <w:tcPr>
            <w:tcW w:w="3802" w:type="dxa"/>
            <w:gridSpan w:val="2"/>
          </w:tcPr>
          <w:p w14:paraId="4ABE0FC9" w14:textId="77777777" w:rsidR="00707DE8" w:rsidRDefault="00707DE8" w:rsidP="00707DE8">
            <w:pPr>
              <w:rPr>
                <w:rFonts w:hint="eastAsia"/>
                <w:lang w:eastAsia="zh-CN"/>
              </w:rPr>
            </w:pPr>
            <w:r>
              <w:rPr>
                <w:rFonts w:hint="eastAsia"/>
                <w:lang w:eastAsia="zh-CN"/>
              </w:rPr>
              <w:t>876.25</w:t>
            </w:r>
          </w:p>
        </w:tc>
        <w:tc>
          <w:tcPr>
            <w:tcW w:w="2602" w:type="dxa"/>
            <w:gridSpan w:val="2"/>
          </w:tcPr>
          <w:p w14:paraId="78705BE5" w14:textId="77777777" w:rsidR="00707DE8" w:rsidRDefault="00707DE8" w:rsidP="00707DE8">
            <w:pPr>
              <w:rPr>
                <w:rFonts w:hint="eastAsia"/>
                <w:lang w:eastAsia="zh-CN"/>
              </w:rPr>
            </w:pPr>
            <w:r>
              <w:rPr>
                <w:rFonts w:hint="eastAsia"/>
                <w:lang w:eastAsia="zh-CN"/>
              </w:rPr>
              <w:t>120</w:t>
            </w:r>
          </w:p>
        </w:tc>
        <w:tc>
          <w:tcPr>
            <w:tcW w:w="1216" w:type="dxa"/>
          </w:tcPr>
          <w:p w14:paraId="09826425" w14:textId="77777777" w:rsidR="00707DE8" w:rsidRDefault="00707DE8" w:rsidP="00707DE8">
            <w:pPr>
              <w:rPr>
                <w:lang w:eastAsia="zh-CN"/>
              </w:rPr>
            </w:pPr>
            <w:r>
              <w:rPr>
                <w:rFonts w:hint="eastAsia"/>
                <w:lang w:eastAsia="zh-CN"/>
              </w:rPr>
              <w:t>48200</w:t>
            </w:r>
          </w:p>
        </w:tc>
      </w:tr>
      <w:tr w:rsidR="00707DE8" w14:paraId="64521734" w14:textId="77777777" w:rsidTr="0066202F">
        <w:tc>
          <w:tcPr>
            <w:tcW w:w="1242" w:type="dxa"/>
          </w:tcPr>
          <w:p w14:paraId="7C7B5B93" w14:textId="77777777" w:rsidR="00707DE8" w:rsidRDefault="00707DE8" w:rsidP="00707DE8">
            <w:r>
              <w:t>Interior Walls</w:t>
            </w:r>
          </w:p>
        </w:tc>
        <w:tc>
          <w:tcPr>
            <w:tcW w:w="1339" w:type="dxa"/>
          </w:tcPr>
          <w:p w14:paraId="2375199B" w14:textId="77777777" w:rsidR="00707DE8" w:rsidRDefault="00707DE8" w:rsidP="00707DE8">
            <w:r>
              <w:t xml:space="preserve">Flooring </w:t>
            </w:r>
          </w:p>
        </w:tc>
        <w:tc>
          <w:tcPr>
            <w:tcW w:w="3802" w:type="dxa"/>
            <w:gridSpan w:val="2"/>
          </w:tcPr>
          <w:p w14:paraId="5E6404E1" w14:textId="77777777" w:rsidR="00707DE8" w:rsidRDefault="00707DE8" w:rsidP="00707DE8">
            <w:pPr>
              <w:rPr>
                <w:rFonts w:hint="eastAsia"/>
                <w:lang w:eastAsia="zh-CN"/>
              </w:rPr>
            </w:pPr>
            <w:r>
              <w:rPr>
                <w:rFonts w:hint="eastAsia"/>
                <w:lang w:eastAsia="zh-CN"/>
              </w:rPr>
              <w:t>876.25</w:t>
            </w:r>
          </w:p>
        </w:tc>
        <w:tc>
          <w:tcPr>
            <w:tcW w:w="2602" w:type="dxa"/>
            <w:gridSpan w:val="2"/>
          </w:tcPr>
          <w:p w14:paraId="3E1C2712" w14:textId="77777777" w:rsidR="00707DE8" w:rsidRDefault="00707DE8" w:rsidP="00707DE8">
            <w:pPr>
              <w:rPr>
                <w:rFonts w:hint="eastAsia"/>
                <w:lang w:eastAsia="zh-CN"/>
              </w:rPr>
            </w:pPr>
            <w:r>
              <w:rPr>
                <w:rFonts w:hint="eastAsia"/>
                <w:lang w:eastAsia="zh-CN"/>
              </w:rPr>
              <w:t>120</w:t>
            </w:r>
          </w:p>
        </w:tc>
        <w:tc>
          <w:tcPr>
            <w:tcW w:w="1216" w:type="dxa"/>
          </w:tcPr>
          <w:p w14:paraId="5913B6A1" w14:textId="77777777" w:rsidR="00707DE8" w:rsidRDefault="00707DE8" w:rsidP="00707DE8">
            <w:pPr>
              <w:rPr>
                <w:lang w:eastAsia="zh-CN"/>
              </w:rPr>
            </w:pPr>
            <w:r>
              <w:rPr>
                <w:rFonts w:hint="eastAsia"/>
                <w:lang w:eastAsia="zh-CN"/>
              </w:rPr>
              <w:t>105200</w:t>
            </w:r>
          </w:p>
        </w:tc>
      </w:tr>
      <w:tr w:rsidR="00707DE8" w14:paraId="09086623" w14:textId="77777777" w:rsidTr="0066202F">
        <w:tc>
          <w:tcPr>
            <w:tcW w:w="1242" w:type="dxa"/>
          </w:tcPr>
          <w:p w14:paraId="3C510221" w14:textId="77777777" w:rsidR="00707DE8" w:rsidRDefault="00707DE8" w:rsidP="00707DE8">
            <w:r>
              <w:t>Labour</w:t>
            </w:r>
          </w:p>
        </w:tc>
        <w:tc>
          <w:tcPr>
            <w:tcW w:w="1339" w:type="dxa"/>
          </w:tcPr>
          <w:p w14:paraId="0ACB7678" w14:textId="272D8BE8" w:rsidR="00707DE8" w:rsidRDefault="00707DE8" w:rsidP="00707DE8">
            <w:pPr>
              <w:rPr>
                <w:lang w:eastAsia="zh-CN"/>
              </w:rPr>
            </w:pPr>
            <w:r>
              <w:t>Engineers</w:t>
            </w:r>
          </w:p>
        </w:tc>
        <w:tc>
          <w:tcPr>
            <w:tcW w:w="3802" w:type="dxa"/>
            <w:gridSpan w:val="2"/>
          </w:tcPr>
          <w:p w14:paraId="3A8CA233" w14:textId="72714DDF" w:rsidR="00707DE8" w:rsidRDefault="004B1720" w:rsidP="00707DE8">
            <w:pPr>
              <w:rPr>
                <w:lang w:eastAsia="zh-CN"/>
              </w:rPr>
            </w:pPr>
            <w:r>
              <w:rPr>
                <w:rFonts w:hint="eastAsia"/>
                <w:lang w:eastAsia="zh-CN"/>
              </w:rPr>
              <w:t>3</w:t>
            </w:r>
            <w:r w:rsidR="00BC084C">
              <w:rPr>
                <w:rFonts w:hint="eastAsia"/>
                <w:lang w:eastAsia="zh-CN"/>
              </w:rPr>
              <w:t>0</w:t>
            </w:r>
            <w:r w:rsidR="007D052A">
              <w:rPr>
                <w:rFonts w:hint="eastAsia"/>
                <w:lang w:eastAsia="zh-CN"/>
              </w:rPr>
              <w:t>% of total labour cost</w:t>
            </w:r>
          </w:p>
        </w:tc>
        <w:tc>
          <w:tcPr>
            <w:tcW w:w="2602" w:type="dxa"/>
            <w:gridSpan w:val="2"/>
          </w:tcPr>
          <w:p w14:paraId="403758BE" w14:textId="47FEE61B" w:rsidR="00707DE8" w:rsidRDefault="007D052A" w:rsidP="00707DE8">
            <w:pPr>
              <w:rPr>
                <w:rFonts w:hint="eastAsia"/>
                <w:lang w:eastAsia="zh-CN"/>
              </w:rPr>
            </w:pPr>
            <w:r>
              <w:rPr>
                <w:rFonts w:hint="eastAsia"/>
                <w:lang w:eastAsia="zh-CN"/>
              </w:rPr>
              <w:t>N</w:t>
            </w:r>
          </w:p>
        </w:tc>
        <w:tc>
          <w:tcPr>
            <w:tcW w:w="1216" w:type="dxa"/>
          </w:tcPr>
          <w:p w14:paraId="26543F2D" w14:textId="241B3CA2" w:rsidR="00707DE8" w:rsidRDefault="00423F73" w:rsidP="00707DE8">
            <w:pPr>
              <w:rPr>
                <w:lang w:eastAsia="zh-CN"/>
              </w:rPr>
            </w:pPr>
            <w:r>
              <w:rPr>
                <w:rFonts w:hint="eastAsia"/>
                <w:lang w:eastAsia="zh-CN"/>
              </w:rPr>
              <w:t>70</w:t>
            </w:r>
            <w:r w:rsidR="00D602C3">
              <w:rPr>
                <w:rFonts w:hint="eastAsia"/>
                <w:lang w:eastAsia="zh-CN"/>
              </w:rPr>
              <w:t>600</w:t>
            </w:r>
          </w:p>
        </w:tc>
      </w:tr>
      <w:tr w:rsidR="00707DE8" w14:paraId="062D8E6D" w14:textId="77777777" w:rsidTr="0066202F">
        <w:tc>
          <w:tcPr>
            <w:tcW w:w="1242" w:type="dxa"/>
          </w:tcPr>
          <w:p w14:paraId="2242F674" w14:textId="77777777" w:rsidR="00707DE8" w:rsidRDefault="00707DE8" w:rsidP="00707DE8">
            <w:r>
              <w:t>Labour</w:t>
            </w:r>
          </w:p>
        </w:tc>
        <w:tc>
          <w:tcPr>
            <w:tcW w:w="1339" w:type="dxa"/>
          </w:tcPr>
          <w:p w14:paraId="7DF57A48" w14:textId="38FBC3CA" w:rsidR="00707DE8" w:rsidRDefault="00707DE8" w:rsidP="00707DE8">
            <w:pPr>
              <w:rPr>
                <w:lang w:eastAsia="zh-CN"/>
              </w:rPr>
            </w:pPr>
            <w:r>
              <w:t>Contractor</w:t>
            </w:r>
          </w:p>
        </w:tc>
        <w:tc>
          <w:tcPr>
            <w:tcW w:w="3802" w:type="dxa"/>
            <w:gridSpan w:val="2"/>
          </w:tcPr>
          <w:p w14:paraId="4D611A8F" w14:textId="505ADDE8" w:rsidR="00707DE8" w:rsidRDefault="004B1720" w:rsidP="00707DE8">
            <w:r>
              <w:rPr>
                <w:rFonts w:hint="eastAsia"/>
                <w:lang w:eastAsia="zh-CN"/>
              </w:rPr>
              <w:t>7</w:t>
            </w:r>
            <w:r w:rsidR="007D052A">
              <w:rPr>
                <w:rFonts w:hint="eastAsia"/>
                <w:lang w:eastAsia="zh-CN"/>
              </w:rPr>
              <w:t>0% of total labour cost</w:t>
            </w:r>
          </w:p>
        </w:tc>
        <w:tc>
          <w:tcPr>
            <w:tcW w:w="2602" w:type="dxa"/>
            <w:gridSpan w:val="2"/>
          </w:tcPr>
          <w:p w14:paraId="2144CA46" w14:textId="18CE8363" w:rsidR="00707DE8" w:rsidRDefault="007D052A" w:rsidP="00707DE8">
            <w:pPr>
              <w:keepNext/>
              <w:rPr>
                <w:rFonts w:hint="eastAsia"/>
                <w:lang w:eastAsia="zh-CN"/>
              </w:rPr>
            </w:pPr>
            <w:r>
              <w:rPr>
                <w:rFonts w:hint="eastAsia"/>
                <w:lang w:eastAsia="zh-CN"/>
              </w:rPr>
              <w:t>N</w:t>
            </w:r>
          </w:p>
        </w:tc>
        <w:tc>
          <w:tcPr>
            <w:tcW w:w="1216" w:type="dxa"/>
          </w:tcPr>
          <w:p w14:paraId="6710AF9A" w14:textId="06CBD2E8" w:rsidR="00707DE8" w:rsidRDefault="001D287C" w:rsidP="00707DE8">
            <w:pPr>
              <w:keepNext/>
              <w:rPr>
                <w:lang w:eastAsia="zh-CN"/>
              </w:rPr>
            </w:pPr>
            <w:r>
              <w:rPr>
                <w:rFonts w:hint="eastAsia"/>
                <w:lang w:eastAsia="zh-CN"/>
              </w:rPr>
              <w:t>164700</w:t>
            </w:r>
          </w:p>
        </w:tc>
      </w:tr>
    </w:tbl>
    <w:p w14:paraId="7E520BFF" w14:textId="77777777" w:rsidR="0066202F" w:rsidRDefault="0066202F" w:rsidP="0066202F">
      <w:pPr>
        <w:pStyle w:val="Caption"/>
        <w:jc w:val="center"/>
      </w:pPr>
      <w:r w:rsidRPr="002B0BA7">
        <w:rPr>
          <w:highlight w:val="yellow"/>
        </w:rPr>
        <w:t xml:space="preserve">Table </w:t>
      </w:r>
      <w:r w:rsidRPr="002B0BA7">
        <w:rPr>
          <w:highlight w:val="yellow"/>
        </w:rPr>
        <w:fldChar w:fldCharType="begin"/>
      </w:r>
      <w:r w:rsidRPr="002B0BA7">
        <w:rPr>
          <w:highlight w:val="yellow"/>
        </w:rPr>
        <w:instrText xml:space="preserve"> SEQ Table \* ARABIC </w:instrText>
      </w:r>
      <w:r w:rsidRPr="002B0BA7">
        <w:rPr>
          <w:highlight w:val="yellow"/>
        </w:rPr>
        <w:fldChar w:fldCharType="separate"/>
      </w:r>
      <w:r w:rsidRPr="002B0BA7">
        <w:rPr>
          <w:noProof/>
          <w:highlight w:val="yellow"/>
        </w:rPr>
        <w:t>10</w:t>
      </w:r>
      <w:r w:rsidRPr="002B0BA7">
        <w:rPr>
          <w:highlight w:val="yellow"/>
        </w:rPr>
        <w:fldChar w:fldCharType="end"/>
      </w:r>
      <w:r w:rsidRPr="002B0BA7">
        <w:rPr>
          <w:highlight w:val="yellow"/>
        </w:rPr>
        <w:t>:</w:t>
      </w:r>
    </w:p>
    <w:p w14:paraId="1A4B3E17" w14:textId="77777777" w:rsidR="00562E1B" w:rsidRPr="00562E1B" w:rsidRDefault="00562E1B" w:rsidP="00562E1B"/>
    <w:p w14:paraId="69E91127" w14:textId="7F042BD5" w:rsidR="004C162D" w:rsidRDefault="004C162D">
      <w:pPr>
        <w:pStyle w:val="Caption"/>
        <w:rPr>
          <w:ins w:id="59" w:author="Microsoft Word" w:date="2024-10-30T09:27:00Z" w16du:dateUtc="2024-10-30T09:27:00Z"/>
        </w:rPr>
      </w:pPr>
      <w:ins w:id="60" w:author="Microsoft Word" w:date="2024-10-30T09:27:00Z" w16du:dateUtc="2024-10-30T09:27:00Z">
        <w:r>
          <w:t xml:space="preserve">Table </w:t>
        </w:r>
        <w:r>
          <w:fldChar w:fldCharType="begin"/>
        </w:r>
        <w:r>
          <w:instrText xml:space="preserve"> SEQ Table \* ARABIC </w:instrText>
        </w:r>
        <w:r>
          <w:fldChar w:fldCharType="separate"/>
        </w:r>
        <w:r>
          <w:rPr>
            <w:noProof/>
          </w:rPr>
          <w:t>10</w:t>
        </w:r>
        <w:r>
          <w:fldChar w:fldCharType="end"/>
        </w:r>
        <w:r>
          <w:t>:</w:t>
        </w:r>
        <w:r w:rsidR="004E1D3B">
          <w:t xml:space="preserve"> Project Cost </w:t>
        </w:r>
        <w:proofErr w:type="spellStart"/>
        <w:r w:rsidR="004E1D3B">
          <w:t>Assesment</w:t>
        </w:r>
        <w:proofErr w:type="spellEnd"/>
        <w:r w:rsidR="004E1D3B">
          <w:t xml:space="preserve"> </w:t>
        </w:r>
      </w:ins>
    </w:p>
    <w:p w14:paraId="0351A278" w14:textId="58B5589F" w:rsidR="005C26EC" w:rsidRPr="005C26EC" w:rsidRDefault="00E07DBA" w:rsidP="006F4D49">
      <w:pPr>
        <w:jc w:val="both"/>
        <w:rPr>
          <w:lang w:eastAsia="zh-CN"/>
        </w:rPr>
      </w:pPr>
      <w:r w:rsidRPr="1E8F7441">
        <w:rPr>
          <w:lang w:eastAsia="zh-CN"/>
        </w:rPr>
        <w:t xml:space="preserve">Where </w:t>
      </w:r>
      <w:r w:rsidR="00AD76C4" w:rsidRPr="1E8F7441">
        <w:rPr>
          <w:lang w:eastAsia="zh-CN"/>
        </w:rPr>
        <w:t>‘</w:t>
      </w:r>
      <w:r w:rsidR="0034733E" w:rsidRPr="1E8F7441">
        <w:rPr>
          <w:lang w:eastAsia="zh-CN"/>
        </w:rPr>
        <w:t>32mm/</w:t>
      </w:r>
      <w:r w:rsidR="001608C8" w:rsidRPr="1E8F7441">
        <w:rPr>
          <w:lang w:eastAsia="zh-CN"/>
        </w:rPr>
        <w:t>20mm/12mm/10mm/</w:t>
      </w:r>
      <w:r w:rsidR="007B7FA8" w:rsidRPr="1E8F7441">
        <w:rPr>
          <w:lang w:eastAsia="zh-CN"/>
        </w:rPr>
        <w:t>8mm/7mm</w:t>
      </w:r>
      <w:r w:rsidR="002143D8" w:rsidRPr="1E8F7441">
        <w:rPr>
          <w:lang w:eastAsia="zh-CN"/>
        </w:rPr>
        <w:t>’</w:t>
      </w:r>
      <w:r w:rsidR="007B7FA8" w:rsidRPr="1E8F7441">
        <w:rPr>
          <w:lang w:eastAsia="zh-CN"/>
        </w:rPr>
        <w:t xml:space="preserve"> means the diameter of the steel bars</w:t>
      </w:r>
      <w:r w:rsidR="006D24E6" w:rsidRPr="1E8F7441">
        <w:rPr>
          <w:lang w:eastAsia="zh-CN"/>
        </w:rPr>
        <w:t xml:space="preserve"> and</w:t>
      </w:r>
      <w:r w:rsidR="004E4CE5" w:rsidRPr="1E8F7441">
        <w:rPr>
          <w:lang w:eastAsia="zh-CN"/>
        </w:rPr>
        <w:t xml:space="preserve"> </w:t>
      </w:r>
      <w:r w:rsidR="002143D8" w:rsidRPr="1E8F7441">
        <w:rPr>
          <w:lang w:eastAsia="zh-CN"/>
        </w:rPr>
        <w:t>‘</w:t>
      </w:r>
      <w:r w:rsidR="004E4CE5" w:rsidRPr="1E8F7441">
        <w:rPr>
          <w:lang w:eastAsia="zh-CN"/>
        </w:rPr>
        <w:t>N</w:t>
      </w:r>
      <w:r w:rsidR="002143D8" w:rsidRPr="1E8F7441">
        <w:rPr>
          <w:lang w:eastAsia="zh-CN"/>
        </w:rPr>
        <w:t>’</w:t>
      </w:r>
      <w:r w:rsidR="004E4CE5" w:rsidRPr="1E8F7441">
        <w:rPr>
          <w:lang w:eastAsia="zh-CN"/>
        </w:rPr>
        <w:t xml:space="preserve"> means</w:t>
      </w:r>
      <w:r w:rsidR="002143D8" w:rsidRPr="1E8F7441">
        <w:rPr>
          <w:lang w:eastAsia="zh-CN"/>
        </w:rPr>
        <w:t xml:space="preserve"> </w:t>
      </w:r>
      <w:r w:rsidR="00B929FD" w:rsidRPr="1E8F7441">
        <w:rPr>
          <w:lang w:eastAsia="zh-CN"/>
        </w:rPr>
        <w:t>no corresponding size</w:t>
      </w:r>
      <w:r w:rsidR="24E6508E" w:rsidRPr="1E8F7441">
        <w:rPr>
          <w:lang w:eastAsia="zh-CN"/>
        </w:rPr>
        <w:t xml:space="preserve"> or price</w:t>
      </w:r>
      <w:r w:rsidR="006D24E6" w:rsidRPr="1E8F7441">
        <w:rPr>
          <w:lang w:eastAsia="zh-CN"/>
        </w:rPr>
        <w:t>.</w:t>
      </w:r>
    </w:p>
    <w:p w14:paraId="53EE36D9" w14:textId="4051E54B" w:rsidR="00B24AF6" w:rsidRPr="005C26EC" w:rsidRDefault="00D82E28" w:rsidP="006F4D49">
      <w:pPr>
        <w:jc w:val="both"/>
        <w:rPr>
          <w:lang w:val="en-US" w:eastAsia="zh-CN"/>
        </w:rPr>
      </w:pPr>
      <w:r w:rsidRPr="00D82E28">
        <w:rPr>
          <w:lang w:eastAsia="zh-CN"/>
        </w:rPr>
        <w:t>The exterior wall will be finished with Silicone render</w:t>
      </w:r>
      <w:r w:rsidR="00727FB0">
        <w:rPr>
          <w:rFonts w:hint="eastAsia"/>
          <w:lang w:eastAsia="zh-CN"/>
        </w:rPr>
        <w:t xml:space="preserve">. </w:t>
      </w:r>
      <w:r w:rsidR="00727FB0">
        <w:rPr>
          <w:lang w:eastAsia="zh-CN"/>
        </w:rPr>
        <w:t>A</w:t>
      </w:r>
      <w:r w:rsidR="00727FB0">
        <w:rPr>
          <w:rFonts w:hint="eastAsia"/>
          <w:lang w:eastAsia="zh-CN"/>
        </w:rPr>
        <w:t xml:space="preserve">ccording to </w:t>
      </w:r>
      <w:r w:rsidR="007B53BA">
        <w:rPr>
          <w:lang w:eastAsia="zh-CN"/>
        </w:rPr>
        <w:t>‘</w:t>
      </w:r>
      <w:r w:rsidR="007B53BA" w:rsidRPr="007B53BA">
        <w:rPr>
          <w:i/>
          <w:iCs/>
          <w:lang w:eastAsia="zh-CN"/>
        </w:rPr>
        <w:t>The Ultimate Guide to Rendering Costs Per m2 in the UK</w:t>
      </w:r>
      <w:r w:rsidR="00A86FFF">
        <w:rPr>
          <w:rFonts w:hint="eastAsia"/>
          <w:lang w:eastAsia="zh-CN"/>
        </w:rPr>
        <w:t>,</w:t>
      </w:r>
      <w:r w:rsidR="008A0BE0">
        <w:rPr>
          <w:rFonts w:hint="eastAsia"/>
          <w:lang w:eastAsia="zh-CN"/>
        </w:rPr>
        <w:t>’</w:t>
      </w:r>
      <w:r w:rsidR="00A86FFF">
        <w:rPr>
          <w:rFonts w:hint="eastAsia"/>
          <w:lang w:eastAsia="zh-CN"/>
        </w:rPr>
        <w:t xml:space="preserve"> the </w:t>
      </w:r>
      <w:r w:rsidR="00443F63">
        <w:rPr>
          <w:rFonts w:hint="eastAsia"/>
          <w:lang w:eastAsia="zh-CN"/>
        </w:rPr>
        <w:t xml:space="preserve">material </w:t>
      </w:r>
      <w:r w:rsidRPr="00D82E28">
        <w:rPr>
          <w:lang w:eastAsia="zh-CN"/>
        </w:rPr>
        <w:t>cost</w:t>
      </w:r>
      <w:r w:rsidR="008A0BE0">
        <w:rPr>
          <w:lang w:eastAsia="zh-CN"/>
        </w:rPr>
        <w:t>s</w:t>
      </w:r>
      <w:r w:rsidRPr="00D82E28">
        <w:rPr>
          <w:lang w:eastAsia="zh-CN"/>
        </w:rPr>
        <w:t xml:space="preserve"> £35 per m², an</w:t>
      </w:r>
      <w:r w:rsidR="008A0BE0">
        <w:rPr>
          <w:lang w:eastAsia="zh-CN"/>
        </w:rPr>
        <w:t>d</w:t>
      </w:r>
      <w:r w:rsidRPr="00D82E28">
        <w:rPr>
          <w:lang w:eastAsia="zh-CN"/>
        </w:rPr>
        <w:t xml:space="preserve"> scaffolding </w:t>
      </w:r>
      <w:r w:rsidR="008A0BE0">
        <w:rPr>
          <w:lang w:eastAsia="zh-CN"/>
        </w:rPr>
        <w:t>cos</w:t>
      </w:r>
      <w:r w:rsidRPr="00D82E28">
        <w:rPr>
          <w:lang w:eastAsia="zh-CN"/>
        </w:rPr>
        <w:t>t</w:t>
      </w:r>
      <w:r w:rsidR="008A0BE0">
        <w:rPr>
          <w:lang w:eastAsia="zh-CN"/>
        </w:rPr>
        <w:t>s</w:t>
      </w:r>
      <w:r w:rsidRPr="00D82E28">
        <w:rPr>
          <w:lang w:eastAsia="zh-CN"/>
        </w:rPr>
        <w:t xml:space="preserve"> £15 per m². For the total area of 595.35 m², the combined cost for materials and scaffolding is around £29,800.</w:t>
      </w:r>
    </w:p>
    <w:p w14:paraId="17E49640" w14:textId="639D25C6" w:rsidR="005C26EC" w:rsidRPr="005C26EC" w:rsidRDefault="006D24E6" w:rsidP="006F4D49">
      <w:pPr>
        <w:jc w:val="both"/>
        <w:rPr>
          <w:lang w:val="en-US" w:eastAsia="zh-CN"/>
        </w:rPr>
      </w:pPr>
      <w:r>
        <w:rPr>
          <w:rFonts w:hint="eastAsia"/>
          <w:lang w:eastAsia="zh-CN"/>
        </w:rPr>
        <w:t>Labour cost a</w:t>
      </w:r>
      <w:r w:rsidR="00534052">
        <w:rPr>
          <w:rFonts w:hint="eastAsia"/>
          <w:lang w:eastAsia="zh-CN"/>
        </w:rPr>
        <w:t>ssum</w:t>
      </w:r>
      <w:r>
        <w:rPr>
          <w:rFonts w:hint="eastAsia"/>
          <w:lang w:eastAsia="zh-CN"/>
        </w:rPr>
        <w:t>ption:</w:t>
      </w:r>
      <w:r w:rsidR="00BE7123">
        <w:rPr>
          <w:rFonts w:hint="eastAsia"/>
          <w:lang w:eastAsia="zh-CN"/>
        </w:rPr>
        <w:t xml:space="preserve"> </w:t>
      </w:r>
      <w:r w:rsidR="005C26EC" w:rsidRPr="005C26EC">
        <w:rPr>
          <w:lang w:val="en-US" w:eastAsia="zh-CN"/>
        </w:rPr>
        <w:t xml:space="preserve">In most projects, </w:t>
      </w:r>
      <w:proofErr w:type="spellStart"/>
      <w:r w:rsidR="005C26EC" w:rsidRPr="005C26EC">
        <w:rPr>
          <w:lang w:val="en-US" w:eastAsia="zh-CN"/>
        </w:rPr>
        <w:t>labo</w:t>
      </w:r>
      <w:r w:rsidR="008A0BE0">
        <w:rPr>
          <w:lang w:val="en-US" w:eastAsia="zh-CN"/>
        </w:rPr>
        <w:t>u</w:t>
      </w:r>
      <w:r w:rsidR="005C26EC" w:rsidRPr="005C26EC">
        <w:rPr>
          <w:lang w:val="en-US" w:eastAsia="zh-CN"/>
        </w:rPr>
        <w:t>r</w:t>
      </w:r>
      <w:proofErr w:type="spellEnd"/>
      <w:r w:rsidR="005C26EC" w:rsidRPr="005C26EC">
        <w:rPr>
          <w:lang w:val="en-US" w:eastAsia="zh-CN"/>
        </w:rPr>
        <w:t xml:space="preserve"> accounts for 2</w:t>
      </w:r>
      <w:r w:rsidR="00115DB0">
        <w:rPr>
          <w:rFonts w:hint="eastAsia"/>
          <w:lang w:val="en-US" w:eastAsia="zh-CN"/>
        </w:rPr>
        <w:t xml:space="preserve">0% to </w:t>
      </w:r>
      <w:r w:rsidR="005C26EC">
        <w:rPr>
          <w:rFonts w:hint="eastAsia"/>
          <w:lang w:val="en-US" w:eastAsia="zh-CN"/>
        </w:rPr>
        <w:t>40</w:t>
      </w:r>
      <w:r w:rsidR="005C26EC" w:rsidRPr="005C26EC">
        <w:rPr>
          <w:lang w:val="en-US" w:eastAsia="zh-CN"/>
        </w:rPr>
        <w:t xml:space="preserve">% of the </w:t>
      </w:r>
      <w:r w:rsidR="005C26EC">
        <w:rPr>
          <w:rFonts w:hint="eastAsia"/>
          <w:lang w:val="en-US" w:eastAsia="zh-CN"/>
        </w:rPr>
        <w:t>total</w:t>
      </w:r>
      <w:r w:rsidR="005C26EC" w:rsidRPr="005C26EC">
        <w:rPr>
          <w:lang w:val="en-US" w:eastAsia="zh-CN"/>
        </w:rPr>
        <w:t xml:space="preserve"> cost, with materials accounting for the r</w:t>
      </w:r>
      <w:r w:rsidR="00127774">
        <w:rPr>
          <w:rFonts w:hint="eastAsia"/>
          <w:lang w:val="en-US" w:eastAsia="zh-CN"/>
        </w:rPr>
        <w:t>est</w:t>
      </w:r>
      <w:r w:rsidR="00D470B8">
        <w:rPr>
          <w:rFonts w:hint="eastAsia"/>
          <w:lang w:val="en-US" w:eastAsia="zh-CN"/>
        </w:rPr>
        <w:t xml:space="preserve"> (</w:t>
      </w:r>
      <w:r w:rsidR="00466B71" w:rsidRPr="00466B71">
        <w:rPr>
          <w:lang w:val="en-US" w:eastAsia="zh-CN"/>
        </w:rPr>
        <w:t>Francis Gichuhi</w:t>
      </w:r>
      <w:r w:rsidR="00E90BEB">
        <w:rPr>
          <w:rFonts w:hint="eastAsia"/>
          <w:lang w:val="en-US" w:eastAsia="zh-CN"/>
        </w:rPr>
        <w:t>, 2013</w:t>
      </w:r>
      <w:r w:rsidR="00295951">
        <w:rPr>
          <w:rFonts w:hint="eastAsia"/>
          <w:lang w:val="en-US" w:eastAsia="zh-CN"/>
        </w:rPr>
        <w:t xml:space="preserve">; </w:t>
      </w:r>
      <w:r w:rsidR="00635CF0" w:rsidRPr="00635CF0">
        <w:rPr>
          <w:lang w:val="en-US" w:eastAsia="zh-CN"/>
        </w:rPr>
        <w:t>Aaron Sullivan</w:t>
      </w:r>
      <w:r w:rsidR="00635CF0">
        <w:rPr>
          <w:rFonts w:hint="eastAsia"/>
          <w:lang w:val="en-US" w:eastAsia="zh-CN"/>
        </w:rPr>
        <w:t>, 2019)</w:t>
      </w:r>
      <w:r w:rsidR="005C26EC" w:rsidRPr="005C26EC">
        <w:rPr>
          <w:lang w:val="en-US" w:eastAsia="zh-CN"/>
        </w:rPr>
        <w:t>.</w:t>
      </w:r>
      <w:r w:rsidR="00127774">
        <w:rPr>
          <w:rFonts w:hint="eastAsia"/>
          <w:lang w:val="en-US" w:eastAsia="zh-CN"/>
        </w:rPr>
        <w:t xml:space="preserve"> </w:t>
      </w:r>
      <w:proofErr w:type="gramStart"/>
      <w:r w:rsidR="00127774">
        <w:rPr>
          <w:lang w:val="en-US" w:eastAsia="zh-CN"/>
        </w:rPr>
        <w:t>S</w:t>
      </w:r>
      <w:r w:rsidR="00127774">
        <w:rPr>
          <w:rFonts w:hint="eastAsia"/>
          <w:lang w:val="en-US" w:eastAsia="zh-CN"/>
        </w:rPr>
        <w:t>o</w:t>
      </w:r>
      <w:proofErr w:type="gramEnd"/>
      <w:r w:rsidR="00127774">
        <w:rPr>
          <w:rFonts w:hint="eastAsia"/>
          <w:lang w:val="en-US" w:eastAsia="zh-CN"/>
        </w:rPr>
        <w:t xml:space="preserve"> we take the maximum of 40% to calculate</w:t>
      </w:r>
      <w:r w:rsidR="00CD732B">
        <w:rPr>
          <w:rFonts w:hint="eastAsia"/>
          <w:lang w:val="en-US" w:eastAsia="zh-CN"/>
        </w:rPr>
        <w:t xml:space="preserve"> it</w:t>
      </w:r>
      <w:r w:rsidR="001A1E00">
        <w:rPr>
          <w:rFonts w:hint="eastAsia"/>
          <w:lang w:val="en-US" w:eastAsia="zh-CN"/>
        </w:rPr>
        <w:t xml:space="preserve">, while </w:t>
      </w:r>
      <w:r w:rsidR="00D531DD" w:rsidRPr="00D531DD">
        <w:rPr>
          <w:lang w:val="en-US" w:eastAsia="zh-CN"/>
        </w:rPr>
        <w:t>70%</w:t>
      </w:r>
      <w:r w:rsidR="00D531DD">
        <w:rPr>
          <w:rFonts w:hint="eastAsia"/>
          <w:lang w:val="en-US" w:eastAsia="zh-CN"/>
        </w:rPr>
        <w:t xml:space="preserve"> of the </w:t>
      </w:r>
      <w:proofErr w:type="spellStart"/>
      <w:r w:rsidR="00D531DD">
        <w:rPr>
          <w:rFonts w:hint="eastAsia"/>
          <w:lang w:val="en-US" w:eastAsia="zh-CN"/>
        </w:rPr>
        <w:t>labour</w:t>
      </w:r>
      <w:proofErr w:type="spellEnd"/>
      <w:r w:rsidR="00D531DD">
        <w:rPr>
          <w:rFonts w:hint="eastAsia"/>
          <w:lang w:val="en-US" w:eastAsia="zh-CN"/>
        </w:rPr>
        <w:t xml:space="preserve"> cost</w:t>
      </w:r>
      <w:r w:rsidR="00D531DD" w:rsidRPr="00D531DD">
        <w:rPr>
          <w:lang w:val="en-US" w:eastAsia="zh-CN"/>
        </w:rPr>
        <w:t xml:space="preserve"> </w:t>
      </w:r>
      <w:r w:rsidR="00D531DD">
        <w:rPr>
          <w:rFonts w:hint="eastAsia"/>
          <w:lang w:val="en-US" w:eastAsia="zh-CN"/>
        </w:rPr>
        <w:t xml:space="preserve">is </w:t>
      </w:r>
      <w:r w:rsidR="00D531DD" w:rsidRPr="00D531DD">
        <w:rPr>
          <w:lang w:val="en-US" w:eastAsia="zh-CN"/>
        </w:rPr>
        <w:t>allocated to contractors and site workers and 30% to engineers and technical staff</w:t>
      </w:r>
      <w:r w:rsidR="00D531DD">
        <w:rPr>
          <w:rFonts w:hint="eastAsia"/>
          <w:lang w:val="en-US" w:eastAsia="zh-CN"/>
        </w:rPr>
        <w:t>.</w:t>
      </w:r>
    </w:p>
    <w:p w14:paraId="7B6BC02B" w14:textId="3764D77D" w:rsidR="008F6008" w:rsidRPr="005C26EC" w:rsidRDefault="008F6008" w:rsidP="008F6008">
      <w:pPr>
        <w:rPr>
          <w:lang w:val="en-US" w:eastAsia="zh-CN"/>
        </w:rPr>
      </w:pPr>
    </w:p>
    <w:p w14:paraId="6F4DA585" w14:textId="77F75E31" w:rsidR="008F35A7" w:rsidRDefault="008F35A7" w:rsidP="008F6008">
      <w:pPr>
        <w:rPr>
          <w:b/>
          <w:bCs/>
        </w:rPr>
      </w:pPr>
      <w:r w:rsidRPr="008F35A7">
        <w:rPr>
          <w:b/>
          <w:bCs/>
        </w:rPr>
        <w:t xml:space="preserve">Project summary </w:t>
      </w:r>
    </w:p>
    <w:p w14:paraId="4B2EE108" w14:textId="77777777" w:rsidR="002B0BA7" w:rsidRPr="008F6008" w:rsidRDefault="002B0BA7" w:rsidP="002B0BA7">
      <w:pPr>
        <w:pStyle w:val="Caption"/>
        <w:jc w:val="center"/>
      </w:pPr>
      <w:r>
        <w:t xml:space="preserve">Table </w:t>
      </w:r>
      <w:r>
        <w:fldChar w:fldCharType="begin"/>
      </w:r>
      <w:r>
        <w:instrText xml:space="preserve"> SEQ Table \* ARABIC </w:instrText>
      </w:r>
      <w:r>
        <w:fldChar w:fldCharType="separate"/>
      </w:r>
      <w:r>
        <w:rPr>
          <w:noProof/>
        </w:rPr>
        <w:t>11</w:t>
      </w:r>
      <w:r>
        <w:fldChar w:fldCharType="end"/>
      </w:r>
      <w:r>
        <w:t>:</w:t>
      </w:r>
    </w:p>
    <w:tbl>
      <w:tblPr>
        <w:tblStyle w:val="TableGrid"/>
        <w:tblW w:w="0" w:type="auto"/>
        <w:tblLook w:val="04A0" w:firstRow="1" w:lastRow="0" w:firstColumn="1" w:lastColumn="0" w:noHBand="0" w:noVBand="1"/>
      </w:tblPr>
      <w:tblGrid>
        <w:gridCol w:w="4508"/>
        <w:gridCol w:w="4508"/>
      </w:tblGrid>
      <w:tr w:rsidR="008F35A7" w14:paraId="5DB9E982" w14:textId="77777777" w:rsidTr="00135770">
        <w:tc>
          <w:tcPr>
            <w:tcW w:w="4508" w:type="dxa"/>
            <w:shd w:val="clear" w:color="auto" w:fill="AEAAAA" w:themeFill="background2" w:themeFillShade="BF"/>
          </w:tcPr>
          <w:p w14:paraId="61168F83" w14:textId="6D559512" w:rsidR="008F35A7" w:rsidRDefault="008F35A7" w:rsidP="008F6008">
            <w:r>
              <w:t xml:space="preserve">Category </w:t>
            </w:r>
          </w:p>
        </w:tc>
        <w:tc>
          <w:tcPr>
            <w:tcW w:w="4508" w:type="dxa"/>
            <w:shd w:val="clear" w:color="auto" w:fill="AEAAAA" w:themeFill="background2" w:themeFillShade="BF"/>
          </w:tcPr>
          <w:p w14:paraId="398C7D91" w14:textId="70CC4A29" w:rsidR="008F35A7" w:rsidRDefault="008F35A7" w:rsidP="008F6008">
            <w:r>
              <w:t>Total C</w:t>
            </w:r>
            <w:r w:rsidR="00135770">
              <w:t>ost</w:t>
            </w:r>
            <w:r w:rsidR="00402F06">
              <w:rPr>
                <w:rFonts w:hint="eastAsia"/>
                <w:lang w:eastAsia="zh-CN"/>
              </w:rPr>
              <w:t>/</w:t>
            </w:r>
            <w:r w:rsidR="00402F06" w:rsidRPr="00DA1DEC">
              <w:rPr>
                <w:rFonts w:hint="eastAsia"/>
                <w:lang w:eastAsia="zh-CN"/>
              </w:rPr>
              <w:t>£</w:t>
            </w:r>
          </w:p>
        </w:tc>
      </w:tr>
      <w:tr w:rsidR="008F35A7" w14:paraId="2C12A90B" w14:textId="77777777" w:rsidTr="008F35A7">
        <w:tc>
          <w:tcPr>
            <w:tcW w:w="4508" w:type="dxa"/>
          </w:tcPr>
          <w:p w14:paraId="40400528" w14:textId="4AEEA60E" w:rsidR="008F35A7" w:rsidRDefault="00135770" w:rsidP="008F6008">
            <w:r>
              <w:t>Structural Elements</w:t>
            </w:r>
          </w:p>
        </w:tc>
        <w:tc>
          <w:tcPr>
            <w:tcW w:w="4508" w:type="dxa"/>
          </w:tcPr>
          <w:p w14:paraId="73129CB4" w14:textId="240C0713" w:rsidR="008F35A7" w:rsidRDefault="004B38F4" w:rsidP="008F6008">
            <w:pPr>
              <w:rPr>
                <w:lang w:eastAsia="zh-CN"/>
              </w:rPr>
            </w:pPr>
            <w:r>
              <w:rPr>
                <w:rFonts w:hint="eastAsia"/>
                <w:lang w:eastAsia="zh-CN"/>
              </w:rPr>
              <w:t>45700</w:t>
            </w:r>
          </w:p>
        </w:tc>
      </w:tr>
      <w:tr w:rsidR="008F35A7" w14:paraId="662E0AC9" w14:textId="77777777" w:rsidTr="008F35A7">
        <w:tc>
          <w:tcPr>
            <w:tcW w:w="4508" w:type="dxa"/>
          </w:tcPr>
          <w:p w14:paraId="62EBC404" w14:textId="4010DCDC" w:rsidR="008F35A7" w:rsidRDefault="00135770" w:rsidP="008F6008">
            <w:r>
              <w:t>Walls</w:t>
            </w:r>
          </w:p>
        </w:tc>
        <w:tc>
          <w:tcPr>
            <w:tcW w:w="4508" w:type="dxa"/>
          </w:tcPr>
          <w:p w14:paraId="09CBB010" w14:textId="56A627A5" w:rsidR="008F35A7" w:rsidRDefault="009129ED" w:rsidP="008F6008">
            <w:pPr>
              <w:rPr>
                <w:lang w:eastAsia="zh-CN"/>
              </w:rPr>
            </w:pPr>
            <w:r>
              <w:rPr>
                <w:rFonts w:hint="eastAsia"/>
                <w:lang w:eastAsia="zh-CN"/>
              </w:rPr>
              <w:t>120700</w:t>
            </w:r>
          </w:p>
        </w:tc>
      </w:tr>
      <w:tr w:rsidR="008F35A7" w14:paraId="2E497E1A" w14:textId="77777777" w:rsidTr="008F35A7">
        <w:tc>
          <w:tcPr>
            <w:tcW w:w="4508" w:type="dxa"/>
          </w:tcPr>
          <w:p w14:paraId="0F60AAF9" w14:textId="0303FE41" w:rsidR="008F35A7" w:rsidRDefault="00135770" w:rsidP="008F6008">
            <w:r>
              <w:t xml:space="preserve">Openings </w:t>
            </w:r>
          </w:p>
        </w:tc>
        <w:tc>
          <w:tcPr>
            <w:tcW w:w="4508" w:type="dxa"/>
          </w:tcPr>
          <w:p w14:paraId="0A8BBFCB" w14:textId="53378CEB" w:rsidR="008F35A7" w:rsidRDefault="00CD37F6" w:rsidP="008F6008">
            <w:pPr>
              <w:rPr>
                <w:lang w:eastAsia="zh-CN"/>
              </w:rPr>
            </w:pPr>
            <w:r>
              <w:rPr>
                <w:rFonts w:hint="eastAsia"/>
                <w:lang w:eastAsia="zh-CN"/>
              </w:rPr>
              <w:t>1000</w:t>
            </w:r>
            <w:r w:rsidR="00C14A8D">
              <w:rPr>
                <w:rFonts w:hint="eastAsia"/>
                <w:lang w:eastAsia="zh-CN"/>
              </w:rPr>
              <w:t>0</w:t>
            </w:r>
          </w:p>
        </w:tc>
      </w:tr>
      <w:tr w:rsidR="008F35A7" w14:paraId="76EF138F" w14:textId="77777777" w:rsidTr="008F35A7">
        <w:tc>
          <w:tcPr>
            <w:tcW w:w="4508" w:type="dxa"/>
          </w:tcPr>
          <w:p w14:paraId="54777D7E" w14:textId="26C7B27C" w:rsidR="008F35A7" w:rsidRDefault="00135770" w:rsidP="008F6008">
            <w:r>
              <w:t xml:space="preserve">Foundation </w:t>
            </w:r>
          </w:p>
        </w:tc>
        <w:tc>
          <w:tcPr>
            <w:tcW w:w="4508" w:type="dxa"/>
          </w:tcPr>
          <w:p w14:paraId="071620A5" w14:textId="72D9A192" w:rsidR="008F35A7" w:rsidRDefault="00670C2C" w:rsidP="008F6008">
            <w:pPr>
              <w:rPr>
                <w:lang w:eastAsia="zh-CN"/>
              </w:rPr>
            </w:pPr>
            <w:r>
              <w:rPr>
                <w:rFonts w:hint="eastAsia"/>
                <w:lang w:eastAsia="zh-CN"/>
              </w:rPr>
              <w:t>23100</w:t>
            </w:r>
          </w:p>
        </w:tc>
      </w:tr>
      <w:tr w:rsidR="008F35A7" w14:paraId="0CF6C752" w14:textId="77777777" w:rsidTr="008F35A7">
        <w:tc>
          <w:tcPr>
            <w:tcW w:w="4508" w:type="dxa"/>
          </w:tcPr>
          <w:p w14:paraId="4CCE48F0" w14:textId="3D87CB38" w:rsidR="008F35A7" w:rsidRDefault="00135770" w:rsidP="008F6008">
            <w:r>
              <w:t xml:space="preserve">Roofing </w:t>
            </w:r>
          </w:p>
        </w:tc>
        <w:tc>
          <w:tcPr>
            <w:tcW w:w="4508" w:type="dxa"/>
          </w:tcPr>
          <w:p w14:paraId="20D0FFEC" w14:textId="0474F8BC" w:rsidR="008F35A7" w:rsidRDefault="00E86471" w:rsidP="008F6008">
            <w:pPr>
              <w:rPr>
                <w:lang w:eastAsia="zh-CN"/>
              </w:rPr>
            </w:pPr>
            <w:r>
              <w:rPr>
                <w:rFonts w:hint="eastAsia"/>
                <w:lang w:eastAsia="zh-CN"/>
              </w:rPr>
              <w:t>48200</w:t>
            </w:r>
          </w:p>
        </w:tc>
      </w:tr>
      <w:tr w:rsidR="008F35A7" w14:paraId="2D4ED45D" w14:textId="77777777" w:rsidTr="008F35A7">
        <w:tc>
          <w:tcPr>
            <w:tcW w:w="4508" w:type="dxa"/>
          </w:tcPr>
          <w:p w14:paraId="72494C4F" w14:textId="208A1701" w:rsidR="008F35A7" w:rsidRDefault="00135770" w:rsidP="008F6008">
            <w:r>
              <w:t>Interior Finishes</w:t>
            </w:r>
          </w:p>
        </w:tc>
        <w:tc>
          <w:tcPr>
            <w:tcW w:w="4508" w:type="dxa"/>
          </w:tcPr>
          <w:p w14:paraId="01016365" w14:textId="01F13E36" w:rsidR="008F35A7" w:rsidRDefault="00E24B28" w:rsidP="008F6008">
            <w:r>
              <w:rPr>
                <w:rFonts w:hint="eastAsia"/>
                <w:lang w:eastAsia="zh-CN"/>
              </w:rPr>
              <w:t>105200</w:t>
            </w:r>
          </w:p>
        </w:tc>
      </w:tr>
      <w:tr w:rsidR="008F35A7" w14:paraId="25C92518" w14:textId="77777777" w:rsidTr="008F35A7">
        <w:tc>
          <w:tcPr>
            <w:tcW w:w="4508" w:type="dxa"/>
          </w:tcPr>
          <w:p w14:paraId="4435AFE1" w14:textId="7C005B69" w:rsidR="008F35A7" w:rsidRDefault="00C37B61" w:rsidP="008F6008">
            <w:r>
              <w:t>Labour (Engineers</w:t>
            </w:r>
            <w:r w:rsidR="001C273B">
              <w:t>)</w:t>
            </w:r>
          </w:p>
        </w:tc>
        <w:tc>
          <w:tcPr>
            <w:tcW w:w="4508" w:type="dxa"/>
          </w:tcPr>
          <w:p w14:paraId="5AA923A4" w14:textId="52200522" w:rsidR="008F35A7" w:rsidRDefault="0012636B" w:rsidP="008F6008">
            <w:r>
              <w:rPr>
                <w:rFonts w:hint="eastAsia"/>
                <w:lang w:eastAsia="zh-CN"/>
              </w:rPr>
              <w:t>70600</w:t>
            </w:r>
          </w:p>
        </w:tc>
      </w:tr>
      <w:tr w:rsidR="008F35A7" w14:paraId="5D6E5B83" w14:textId="77777777" w:rsidTr="008F35A7">
        <w:tc>
          <w:tcPr>
            <w:tcW w:w="4508" w:type="dxa"/>
          </w:tcPr>
          <w:p w14:paraId="30A0CD61" w14:textId="11E9BB7B" w:rsidR="008F35A7" w:rsidRDefault="00135770" w:rsidP="008F6008">
            <w:r>
              <w:t xml:space="preserve">Labour </w:t>
            </w:r>
            <w:r w:rsidR="001C273B">
              <w:t>(</w:t>
            </w:r>
            <w:r w:rsidR="001C273B">
              <w:t>Contractor)</w:t>
            </w:r>
          </w:p>
        </w:tc>
        <w:tc>
          <w:tcPr>
            <w:tcW w:w="4508" w:type="dxa"/>
          </w:tcPr>
          <w:p w14:paraId="23F3DCE7" w14:textId="6F083690" w:rsidR="008F35A7" w:rsidRDefault="0012636B" w:rsidP="008F6008">
            <w:r>
              <w:rPr>
                <w:rFonts w:hint="eastAsia"/>
                <w:lang w:eastAsia="zh-CN"/>
              </w:rPr>
              <w:t>164700</w:t>
            </w:r>
          </w:p>
        </w:tc>
      </w:tr>
      <w:tr w:rsidR="00135770" w14:paraId="3765E0D3" w14:textId="77777777" w:rsidTr="008F35A7">
        <w:tc>
          <w:tcPr>
            <w:tcW w:w="4508" w:type="dxa"/>
          </w:tcPr>
          <w:p w14:paraId="7198DC4B" w14:textId="6A05ECAD" w:rsidR="00135770" w:rsidRDefault="00135770" w:rsidP="008F6008">
            <w:r>
              <w:t xml:space="preserve">Overall Project Cost </w:t>
            </w:r>
          </w:p>
        </w:tc>
        <w:tc>
          <w:tcPr>
            <w:tcW w:w="4508" w:type="dxa"/>
          </w:tcPr>
          <w:p w14:paraId="10480EA1" w14:textId="7F7F0A50" w:rsidR="00135770" w:rsidRDefault="009042DD" w:rsidP="004C162D">
            <w:pPr>
              <w:keepNext/>
              <w:rPr>
                <w:lang w:eastAsia="zh-CN"/>
              </w:rPr>
            </w:pPr>
            <w:r>
              <w:rPr>
                <w:rFonts w:hint="eastAsia"/>
                <w:lang w:eastAsia="zh-CN"/>
              </w:rPr>
              <w:t>588300</w:t>
            </w:r>
          </w:p>
        </w:tc>
      </w:tr>
    </w:tbl>
    <w:p w14:paraId="26649158" w14:textId="0D6DEC5F" w:rsidR="008F35A7" w:rsidRDefault="004C162D" w:rsidP="004C162D">
      <w:pPr>
        <w:pStyle w:val="Caption"/>
        <w:rPr>
          <w:ins w:id="61" w:author="Microsoft Word" w:date="2024-10-30T09:27:00Z" w16du:dateUtc="2024-10-30T09:27:00Z"/>
        </w:rPr>
      </w:pPr>
      <w:ins w:id="62" w:author="Microsoft Word" w:date="2024-10-30T09:27:00Z" w16du:dateUtc="2024-10-30T09:27:00Z">
        <w:r>
          <w:t xml:space="preserve">Table </w:t>
        </w:r>
        <w:r>
          <w:fldChar w:fldCharType="begin"/>
        </w:r>
        <w:r>
          <w:instrText xml:space="preserve"> SEQ Table \* ARABIC </w:instrText>
        </w:r>
        <w:r>
          <w:fldChar w:fldCharType="separate"/>
        </w:r>
        <w:r>
          <w:rPr>
            <w:noProof/>
          </w:rPr>
          <w:t>11</w:t>
        </w:r>
        <w:r>
          <w:fldChar w:fldCharType="end"/>
        </w:r>
        <w:r>
          <w:t>:</w:t>
        </w:r>
        <w:r w:rsidR="004E1D3B">
          <w:t xml:space="preserve"> Overall Project Cost </w:t>
        </w:r>
      </w:ins>
    </w:p>
    <w:p w14:paraId="17C7326B" w14:textId="38355682" w:rsidR="001745A6" w:rsidRPr="001745A6" w:rsidRDefault="001745A6" w:rsidP="006F4D49">
      <w:pPr>
        <w:jc w:val="both"/>
      </w:pPr>
      <w:r w:rsidRPr="001745A6">
        <w:t xml:space="preserve">In conclusion, the total projected cost for the construction project is £588,300, covering all primary categories, including structural elements, walls, openings, foundation, roofing, interior finishes, and </w:t>
      </w:r>
      <w:r w:rsidR="00EB3CC5" w:rsidRPr="001745A6">
        <w:t>labour</w:t>
      </w:r>
      <w:r w:rsidRPr="001745A6">
        <w:t xml:space="preserve">. Structural and material costs account for a significant portion, while </w:t>
      </w:r>
      <w:r w:rsidR="00EB3CC5" w:rsidRPr="001745A6">
        <w:t>labour</w:t>
      </w:r>
      <w:r w:rsidRPr="001745A6">
        <w:t>, calculated at 40% of the total cost, is split between contractors (70%) and engineers (30%). The detailed breakdown provides a clear allocation of resources, ensuring all essential components are addressed within the budget. This cost analysis establishes a robust foundation for the project's financial planning and execution.</w:t>
      </w:r>
    </w:p>
    <w:p w14:paraId="20F9F0EB" w14:textId="77777777" w:rsidR="00464A0F" w:rsidRPr="006702D1" w:rsidRDefault="00464A0F" w:rsidP="00464A0F">
      <w:pPr>
        <w:pStyle w:val="Heading1"/>
        <w:rPr>
          <w:rFonts w:cs="Times New Roman"/>
        </w:rPr>
      </w:pPr>
      <w:bookmarkStart w:id="63" w:name="_Toc180929111"/>
      <w:bookmarkStart w:id="64" w:name="_Toc181171146"/>
      <w:r w:rsidRPr="006702D1">
        <w:rPr>
          <w:rFonts w:cs="Times New Roman"/>
        </w:rPr>
        <w:t>Carbon Footprint Analysis</w:t>
      </w:r>
      <w:bookmarkEnd w:id="63"/>
      <w:bookmarkEnd w:id="64"/>
    </w:p>
    <w:p w14:paraId="1C9CBCE1" w14:textId="6B45EE78" w:rsidR="00CE2DDC" w:rsidRPr="0022517B" w:rsidRDefault="00464A0F" w:rsidP="0022517B">
      <w:pPr>
        <w:pStyle w:val="Heading2"/>
        <w:rPr>
          <w:rFonts w:cs="Times New Roman"/>
        </w:rPr>
      </w:pPr>
      <w:bookmarkStart w:id="65" w:name="_Toc180929112"/>
      <w:bookmarkStart w:id="66" w:name="_Toc181171147"/>
      <w:r w:rsidRPr="006702D1">
        <w:rPr>
          <w:rFonts w:cs="Times New Roman"/>
        </w:rPr>
        <w:t xml:space="preserve">Environmental Impact </w:t>
      </w:r>
      <w:bookmarkEnd w:id="65"/>
      <w:r w:rsidR="007C60E7" w:rsidRPr="006702D1">
        <w:rPr>
          <w:rFonts w:cs="Times New Roman"/>
        </w:rPr>
        <w:t>Assessment</w:t>
      </w:r>
      <w:bookmarkEnd w:id="66"/>
      <w:r w:rsidRPr="006702D1">
        <w:rPr>
          <w:rFonts w:cs="Times New Roman"/>
        </w:rPr>
        <w:t xml:space="preserve"> </w:t>
      </w:r>
    </w:p>
    <w:p w14:paraId="6C8D4D85" w14:textId="331F5C68" w:rsidR="00E60B91" w:rsidRDefault="00127C5B" w:rsidP="006F4D49">
      <w:pPr>
        <w:jc w:val="both"/>
      </w:pPr>
      <w:r w:rsidRPr="00127C5B">
        <w:t xml:space="preserve">During the construction of school buildings, the prediction of carbon footprint is of great significance and can influence the environmental sustainability of the project. It can be concluded from Table 2 of this guideline that the carbon footprint </w:t>
      </w:r>
      <w:r w:rsidR="0055779D">
        <w:rPr>
          <w:rFonts w:hint="eastAsia"/>
          <w:lang w:eastAsia="zh-CN"/>
        </w:rPr>
        <w:t>factor</w:t>
      </w:r>
      <w:r w:rsidRPr="00127C5B">
        <w:t xml:space="preserve"> of C25/30 concrete is approximately 0.1 kgCO2e</w:t>
      </w:r>
      <w:r w:rsidR="009D31CD">
        <w:rPr>
          <w:rFonts w:hint="eastAsia"/>
          <w:lang w:eastAsia="zh-CN"/>
        </w:rPr>
        <w:t>/kg</w:t>
      </w:r>
      <w:r w:rsidRPr="00127C5B">
        <w:t>, while that of C32/40 concrete is 0.12</w:t>
      </w:r>
      <w:r w:rsidR="009D31CD" w:rsidRPr="009D31CD">
        <w:t xml:space="preserve"> </w:t>
      </w:r>
      <w:r w:rsidR="009D31CD" w:rsidRPr="00127C5B">
        <w:t>kgCO2e</w:t>
      </w:r>
      <w:r w:rsidR="009D31CD">
        <w:rPr>
          <w:rFonts w:hint="eastAsia"/>
          <w:lang w:eastAsia="zh-CN"/>
        </w:rPr>
        <w:t>/kg</w:t>
      </w:r>
      <w:r w:rsidRPr="00127C5B">
        <w:t>.</w:t>
      </w:r>
    </w:p>
    <w:p w14:paraId="08DB6DD0" w14:textId="5528D95F" w:rsidR="00DE6428" w:rsidRDefault="00CE639A" w:rsidP="006F4D49">
      <w:pPr>
        <w:jc w:val="both"/>
      </w:pPr>
      <w:r>
        <w:rPr>
          <w:rFonts w:hint="eastAsia"/>
          <w:lang w:eastAsia="zh-CN"/>
        </w:rPr>
        <w:t>B</w:t>
      </w:r>
      <w:r w:rsidR="006B0F24" w:rsidRPr="006B0F24">
        <w:t>y using the Institution of Structural Engineers (</w:t>
      </w:r>
      <w:proofErr w:type="spellStart"/>
      <w:r w:rsidR="006B0F24" w:rsidRPr="006B0F24">
        <w:t>IStructE</w:t>
      </w:r>
      <w:proofErr w:type="spellEnd"/>
      <w:r w:rsidR="006B0F24" w:rsidRPr="006B0F24">
        <w:t>) guide</w:t>
      </w:r>
      <w:r>
        <w:rPr>
          <w:rFonts w:hint="eastAsia"/>
          <w:lang w:eastAsia="zh-CN"/>
        </w:rPr>
        <w:t>,</w:t>
      </w:r>
      <w:r w:rsidR="0055779D">
        <w:rPr>
          <w:rFonts w:hint="eastAsia"/>
          <w:lang w:eastAsia="zh-CN"/>
        </w:rPr>
        <w:t xml:space="preserve"> </w:t>
      </w:r>
      <w:r>
        <w:rPr>
          <w:rFonts w:hint="eastAsia"/>
          <w:lang w:eastAsia="zh-CN"/>
        </w:rPr>
        <w:t xml:space="preserve">we can calculate </w:t>
      </w:r>
      <w:r w:rsidR="00E60B91">
        <w:rPr>
          <w:rFonts w:hint="eastAsia"/>
          <w:lang w:eastAsia="zh-CN"/>
        </w:rPr>
        <w:t>t</w:t>
      </w:r>
      <w:r w:rsidR="00E60B91">
        <w:rPr>
          <w:lang w:eastAsia="zh-CN"/>
        </w:rPr>
        <w:t xml:space="preserve">he </w:t>
      </w:r>
      <w:r w:rsidR="00E60B91" w:rsidRPr="006B0F24">
        <w:t>total embodied carbon footprint of the frame</w:t>
      </w:r>
      <w:r w:rsidR="006B0F24" w:rsidRPr="006B0F24">
        <w:t>.</w:t>
      </w:r>
    </w:p>
    <w:p w14:paraId="452FF9EA" w14:textId="7EB54F42" w:rsidR="00DE6428" w:rsidRPr="00DE6428" w:rsidRDefault="00430F44" w:rsidP="00DE6428">
      <w:r w:rsidRPr="00430F44">
        <w:t xml:space="preserve">In </w:t>
      </w:r>
      <w:r w:rsidR="00BE688B">
        <w:t>C</w:t>
      </w:r>
      <w:r w:rsidRPr="00430F44">
        <w:t>hapter 2 of this guide, we can get a formula</w:t>
      </w:r>
    </w:p>
    <w:p w14:paraId="342369D6" w14:textId="77777777" w:rsidR="00430F44" w:rsidRPr="000830DB" w:rsidRDefault="00430F44" w:rsidP="00430F44">
      <w:pPr>
        <w:rPr>
          <w:b/>
          <w:sz w:val="24"/>
          <w:szCs w:val="24"/>
        </w:rPr>
      </w:pPr>
      <w:r w:rsidRPr="000830DB">
        <w:rPr>
          <w:b/>
          <w:sz w:val="24"/>
          <w:szCs w:val="24"/>
        </w:rPr>
        <w:lastRenderedPageBreak/>
        <w:t>Material quantity(kg)×carbon factor (kgCO2e/kg) =embodied carbon(kgCO2e)</w:t>
      </w:r>
    </w:p>
    <w:p w14:paraId="5EE4C1CB" w14:textId="6BBFC7E5" w:rsidR="48BF9617" w:rsidRDefault="009A2E3F" w:rsidP="48BF9617">
      <w:pPr>
        <w:rPr>
          <w:lang w:eastAsia="zh-CN"/>
        </w:rPr>
      </w:pPr>
      <w:r w:rsidRPr="009A2E3F">
        <w:t xml:space="preserve">Together with the </w:t>
      </w:r>
      <w:r>
        <w:rPr>
          <w:lang w:eastAsia="zh-CN"/>
        </w:rPr>
        <w:t>dimensions</w:t>
      </w:r>
      <w:r w:rsidRPr="009A2E3F">
        <w:t xml:space="preserve"> obtained at the time of design, we can derive the mass of various materials for each </w:t>
      </w:r>
      <w:r w:rsidRPr="009A2E3F">
        <w:t>part and</w:t>
      </w:r>
      <w:r w:rsidRPr="009A2E3F">
        <w:t xml:space="preserve"> multiply them with the </w:t>
      </w:r>
      <w:r w:rsidR="000830DB" w:rsidRPr="7586D97A">
        <w:rPr>
          <w:sz w:val="24"/>
          <w:szCs w:val="24"/>
        </w:rPr>
        <w:t xml:space="preserve">carbon factor </w:t>
      </w:r>
      <w:r w:rsidRPr="009A2E3F">
        <w:t xml:space="preserve">to get the following </w:t>
      </w:r>
      <w:r w:rsidR="006237E3">
        <w:rPr>
          <w:rFonts w:hint="eastAsia"/>
          <w:lang w:eastAsia="zh-CN"/>
        </w:rPr>
        <w:t>two</w:t>
      </w:r>
      <w:r w:rsidRPr="009A2E3F">
        <w:t xml:space="preserve"> table</w:t>
      </w:r>
      <w:r w:rsidR="006237E3">
        <w:rPr>
          <w:rFonts w:hint="eastAsia"/>
          <w:lang w:eastAsia="zh-CN"/>
        </w:rPr>
        <w:t>s.</w:t>
      </w:r>
    </w:p>
    <w:p w14:paraId="501C1335" w14:textId="6019AE1F" w:rsidR="002B0BA7" w:rsidRPr="000830DB" w:rsidRDefault="002B0BA7" w:rsidP="002B0BA7">
      <w:pPr>
        <w:pStyle w:val="Caption"/>
        <w:jc w:val="center"/>
      </w:pPr>
      <w:r>
        <w:t xml:space="preserve">Table </w:t>
      </w:r>
      <w:r>
        <w:fldChar w:fldCharType="begin"/>
      </w:r>
      <w:r>
        <w:instrText xml:space="preserve"> SEQ Table \* ARABIC </w:instrText>
      </w:r>
      <w:r>
        <w:fldChar w:fldCharType="separate"/>
      </w:r>
      <w:r>
        <w:t>12</w:t>
      </w:r>
      <w:r>
        <w:fldChar w:fldCharType="end"/>
      </w:r>
      <w:r>
        <w:t>: Embodied Carbon of Structural Elements</w:t>
      </w:r>
    </w:p>
    <w:tbl>
      <w:tblPr>
        <w:tblStyle w:val="TableGrid"/>
        <w:tblW w:w="9138" w:type="dxa"/>
        <w:tblLayout w:type="fixed"/>
        <w:tblLook w:val="06A0" w:firstRow="1" w:lastRow="0" w:firstColumn="1" w:lastColumn="0" w:noHBand="1" w:noVBand="1"/>
      </w:tblPr>
      <w:tblGrid>
        <w:gridCol w:w="1803"/>
        <w:gridCol w:w="1290"/>
        <w:gridCol w:w="2925"/>
        <w:gridCol w:w="3120"/>
      </w:tblGrid>
      <w:tr w:rsidR="00146AAC" w:rsidRPr="00385022" w14:paraId="04183702" w14:textId="77777777" w:rsidTr="003F55CF">
        <w:trPr>
          <w:trHeight w:val="300"/>
        </w:trPr>
        <w:tc>
          <w:tcPr>
            <w:tcW w:w="1803" w:type="dxa"/>
            <w:shd w:val="clear" w:color="auto" w:fill="AEAAAA" w:themeFill="background2" w:themeFillShade="BF"/>
          </w:tcPr>
          <w:p w14:paraId="7DCEA9E8" w14:textId="6429349D" w:rsidR="58E0A7B6" w:rsidRPr="00385022" w:rsidRDefault="32866898" w:rsidP="10B0C18F">
            <w:pPr>
              <w:jc w:val="center"/>
              <w:rPr>
                <w:rFonts w:eastAsia="Times New Roman" w:cstheme="minorHAnsi"/>
                <w:b/>
              </w:rPr>
            </w:pPr>
            <w:r w:rsidRPr="00385022">
              <w:rPr>
                <w:rFonts w:eastAsia="Times New Roman" w:cstheme="minorHAnsi"/>
                <w:b/>
              </w:rPr>
              <w:t>C</w:t>
            </w:r>
            <w:r w:rsidR="1E1C82D8" w:rsidRPr="00385022">
              <w:rPr>
                <w:rFonts w:eastAsia="Times New Roman" w:cstheme="minorHAnsi"/>
                <w:b/>
              </w:rPr>
              <w:t>oncrete</w:t>
            </w:r>
          </w:p>
        </w:tc>
        <w:tc>
          <w:tcPr>
            <w:tcW w:w="1290" w:type="dxa"/>
            <w:shd w:val="clear" w:color="auto" w:fill="AEAAAA" w:themeFill="background2" w:themeFillShade="BF"/>
          </w:tcPr>
          <w:p w14:paraId="0608405A" w14:textId="78789557" w:rsidR="58E0A7B6" w:rsidRPr="00385022" w:rsidRDefault="7647F2BF" w:rsidP="10B0C18F">
            <w:pPr>
              <w:jc w:val="center"/>
              <w:rPr>
                <w:rFonts w:cstheme="minorHAnsi"/>
                <w:b/>
                <w:lang w:eastAsia="zh-CN"/>
              </w:rPr>
            </w:pPr>
            <w:r w:rsidRPr="00385022">
              <w:rPr>
                <w:rFonts w:eastAsia="Times New Roman" w:cstheme="minorHAnsi"/>
                <w:b/>
              </w:rPr>
              <w:t>W</w:t>
            </w:r>
            <w:r w:rsidR="1E1C82D8" w:rsidRPr="00385022">
              <w:rPr>
                <w:rFonts w:eastAsia="Times New Roman" w:cstheme="minorHAnsi"/>
                <w:b/>
              </w:rPr>
              <w:t>eight</w:t>
            </w:r>
            <w:r w:rsidR="0030194E" w:rsidRPr="00385022">
              <w:rPr>
                <w:rFonts w:cstheme="minorHAnsi" w:hint="eastAsia"/>
                <w:b/>
                <w:lang w:eastAsia="zh-CN"/>
              </w:rPr>
              <w:t xml:space="preserve"> (kg)</w:t>
            </w:r>
          </w:p>
        </w:tc>
        <w:tc>
          <w:tcPr>
            <w:tcW w:w="2925" w:type="dxa"/>
            <w:shd w:val="clear" w:color="auto" w:fill="AEAAAA" w:themeFill="background2" w:themeFillShade="BF"/>
          </w:tcPr>
          <w:p w14:paraId="0A226BFC" w14:textId="699BC69C" w:rsidR="58E0A7B6" w:rsidRPr="00385022" w:rsidRDefault="36186ED3" w:rsidP="10B0C18F">
            <w:pPr>
              <w:jc w:val="center"/>
              <w:rPr>
                <w:rFonts w:eastAsia="Times New Roman" w:cstheme="minorHAnsi"/>
                <w:b/>
              </w:rPr>
            </w:pPr>
            <w:r w:rsidRPr="00385022">
              <w:rPr>
                <w:rFonts w:eastAsia="Times New Roman" w:cstheme="minorHAnsi"/>
                <w:b/>
              </w:rPr>
              <w:t>C</w:t>
            </w:r>
            <w:r w:rsidR="1E1C82D8" w:rsidRPr="00385022">
              <w:rPr>
                <w:rFonts w:eastAsia="Times New Roman" w:cstheme="minorHAnsi"/>
                <w:b/>
              </w:rPr>
              <w:t xml:space="preserve">arbon </w:t>
            </w:r>
            <w:r w:rsidR="06037FB5" w:rsidRPr="00385022">
              <w:rPr>
                <w:rFonts w:eastAsia="Times New Roman" w:cstheme="minorHAnsi"/>
                <w:b/>
              </w:rPr>
              <w:t>F</w:t>
            </w:r>
            <w:r w:rsidR="1E1C82D8" w:rsidRPr="00385022">
              <w:rPr>
                <w:rFonts w:eastAsia="Times New Roman" w:cstheme="minorHAnsi"/>
                <w:b/>
              </w:rPr>
              <w:t>actor (kgCO2e/kg)</w:t>
            </w:r>
          </w:p>
        </w:tc>
        <w:tc>
          <w:tcPr>
            <w:tcW w:w="3120" w:type="dxa"/>
            <w:shd w:val="clear" w:color="auto" w:fill="AEAAAA" w:themeFill="background2" w:themeFillShade="BF"/>
          </w:tcPr>
          <w:p w14:paraId="1919039C" w14:textId="1872DBA8" w:rsidR="58E0A7B6" w:rsidRPr="00385022" w:rsidRDefault="76F3BCD4" w:rsidP="10B0C18F">
            <w:pPr>
              <w:jc w:val="center"/>
              <w:rPr>
                <w:rFonts w:eastAsia="Times New Roman" w:cstheme="minorHAnsi"/>
                <w:b/>
              </w:rPr>
            </w:pPr>
            <w:r w:rsidRPr="00385022">
              <w:rPr>
                <w:rFonts w:eastAsia="Times New Roman" w:cstheme="minorHAnsi"/>
                <w:b/>
              </w:rPr>
              <w:t>E</w:t>
            </w:r>
            <w:r w:rsidR="1E1C82D8" w:rsidRPr="00385022">
              <w:rPr>
                <w:rFonts w:eastAsia="Times New Roman" w:cstheme="minorHAnsi"/>
                <w:b/>
              </w:rPr>
              <w:t xml:space="preserve">mbodied </w:t>
            </w:r>
            <w:r w:rsidR="67DD177F" w:rsidRPr="00385022">
              <w:rPr>
                <w:rFonts w:eastAsia="Times New Roman" w:cstheme="minorHAnsi"/>
                <w:b/>
              </w:rPr>
              <w:t>C</w:t>
            </w:r>
            <w:r w:rsidR="1E1C82D8" w:rsidRPr="00385022">
              <w:rPr>
                <w:rFonts w:eastAsia="Times New Roman" w:cstheme="minorHAnsi"/>
                <w:b/>
              </w:rPr>
              <w:t>arbon(kgCO2e)</w:t>
            </w:r>
          </w:p>
        </w:tc>
      </w:tr>
      <w:tr w:rsidR="003873C3" w:rsidRPr="00385022" w14:paraId="5A849F97" w14:textId="77777777" w:rsidTr="003F55CF">
        <w:trPr>
          <w:trHeight w:val="300"/>
        </w:trPr>
        <w:tc>
          <w:tcPr>
            <w:tcW w:w="1803" w:type="dxa"/>
          </w:tcPr>
          <w:p w14:paraId="2D4B55A4" w14:textId="772B4CCB" w:rsidR="58E0A7B6" w:rsidRPr="00385022" w:rsidRDefault="25DCA7AB" w:rsidP="64DD4D48">
            <w:pPr>
              <w:rPr>
                <w:rFonts w:eastAsia="Times New Roman" w:cstheme="minorHAnsi"/>
                <w:b/>
              </w:rPr>
            </w:pPr>
            <w:r w:rsidRPr="00385022">
              <w:rPr>
                <w:rFonts w:eastAsia="Times New Roman" w:cstheme="minorHAnsi"/>
                <w:b/>
              </w:rPr>
              <w:t>Beams</w:t>
            </w:r>
          </w:p>
        </w:tc>
        <w:tc>
          <w:tcPr>
            <w:tcW w:w="1290" w:type="dxa"/>
          </w:tcPr>
          <w:p w14:paraId="0BE5F582" w14:textId="530FD85A" w:rsidR="58E0A7B6" w:rsidRPr="00385022" w:rsidRDefault="008125EA" w:rsidP="10B0C18F">
            <w:pPr>
              <w:jc w:val="center"/>
              <w:rPr>
                <w:rFonts w:cstheme="minorHAnsi"/>
                <w:lang w:eastAsia="zh-CN"/>
              </w:rPr>
            </w:pPr>
            <w:r w:rsidRPr="00385022">
              <w:rPr>
                <w:rFonts w:cstheme="minorHAnsi" w:hint="eastAsia"/>
                <w:lang w:eastAsia="zh-CN"/>
              </w:rPr>
              <w:t>162930</w:t>
            </w:r>
          </w:p>
        </w:tc>
        <w:tc>
          <w:tcPr>
            <w:tcW w:w="2925" w:type="dxa"/>
          </w:tcPr>
          <w:p w14:paraId="5D22BDF7" w14:textId="41B0C6B6" w:rsidR="58E0A7B6" w:rsidRPr="00385022" w:rsidRDefault="00493F83" w:rsidP="10B0C18F">
            <w:pPr>
              <w:jc w:val="center"/>
              <w:rPr>
                <w:rFonts w:cstheme="minorHAnsi"/>
                <w:lang w:eastAsia="zh-CN"/>
              </w:rPr>
            </w:pPr>
            <w:r w:rsidRPr="00385022">
              <w:rPr>
                <w:rFonts w:cstheme="minorHAnsi" w:hint="eastAsia"/>
                <w:lang w:eastAsia="zh-CN"/>
              </w:rPr>
              <w:t>0.10</w:t>
            </w:r>
          </w:p>
        </w:tc>
        <w:tc>
          <w:tcPr>
            <w:tcW w:w="3120" w:type="dxa"/>
          </w:tcPr>
          <w:p w14:paraId="2C7D8EF6" w14:textId="68BB3B97" w:rsidR="58E0A7B6" w:rsidRPr="00385022" w:rsidRDefault="003E3AD5" w:rsidP="10B0C18F">
            <w:pPr>
              <w:jc w:val="center"/>
              <w:rPr>
                <w:rFonts w:cstheme="minorHAnsi"/>
                <w:lang w:eastAsia="zh-CN"/>
              </w:rPr>
            </w:pPr>
            <w:r w:rsidRPr="00385022">
              <w:rPr>
                <w:rFonts w:cstheme="minorHAnsi" w:hint="eastAsia"/>
                <w:lang w:eastAsia="zh-CN"/>
              </w:rPr>
              <w:t>16</w:t>
            </w:r>
            <w:r w:rsidR="009E456B" w:rsidRPr="00385022">
              <w:rPr>
                <w:rFonts w:cstheme="minorHAnsi" w:hint="eastAsia"/>
                <w:lang w:eastAsia="zh-CN"/>
              </w:rPr>
              <w:t>293</w:t>
            </w:r>
          </w:p>
        </w:tc>
      </w:tr>
      <w:tr w:rsidR="58E0A7B6" w:rsidRPr="00385022" w14:paraId="3BAF47CA" w14:textId="77777777" w:rsidTr="003F55CF">
        <w:trPr>
          <w:trHeight w:val="300"/>
        </w:trPr>
        <w:tc>
          <w:tcPr>
            <w:tcW w:w="1803" w:type="dxa"/>
          </w:tcPr>
          <w:p w14:paraId="6902E1DD" w14:textId="40DCEC8E" w:rsidR="58E0A7B6" w:rsidRPr="00385022" w:rsidRDefault="25DCA7AB" w:rsidP="64DD4D48">
            <w:pPr>
              <w:rPr>
                <w:rFonts w:eastAsia="Times New Roman" w:cstheme="minorHAnsi"/>
                <w:b/>
              </w:rPr>
            </w:pPr>
            <w:r w:rsidRPr="00385022">
              <w:rPr>
                <w:rFonts w:eastAsia="Times New Roman" w:cstheme="minorHAnsi"/>
                <w:b/>
              </w:rPr>
              <w:t>Columns</w:t>
            </w:r>
          </w:p>
        </w:tc>
        <w:tc>
          <w:tcPr>
            <w:tcW w:w="1290" w:type="dxa"/>
          </w:tcPr>
          <w:p w14:paraId="46CCC209" w14:textId="3CD2891E" w:rsidR="58E0A7B6" w:rsidRPr="00385022" w:rsidRDefault="00176064" w:rsidP="10B0C18F">
            <w:pPr>
              <w:jc w:val="center"/>
              <w:rPr>
                <w:rFonts w:cstheme="minorHAnsi"/>
                <w:lang w:eastAsia="zh-CN"/>
              </w:rPr>
            </w:pPr>
            <w:r w:rsidRPr="00385022">
              <w:rPr>
                <w:rFonts w:cstheme="minorHAnsi" w:hint="eastAsia"/>
                <w:lang w:eastAsia="zh-CN"/>
              </w:rPr>
              <w:t>50400</w:t>
            </w:r>
          </w:p>
        </w:tc>
        <w:tc>
          <w:tcPr>
            <w:tcW w:w="2925" w:type="dxa"/>
          </w:tcPr>
          <w:p w14:paraId="4E876AC2" w14:textId="35C40C62" w:rsidR="58E0A7B6" w:rsidRPr="00385022" w:rsidRDefault="00493F83" w:rsidP="10B0C18F">
            <w:pPr>
              <w:jc w:val="center"/>
              <w:rPr>
                <w:rFonts w:cstheme="minorHAnsi"/>
                <w:lang w:eastAsia="zh-CN"/>
              </w:rPr>
            </w:pPr>
            <w:r w:rsidRPr="00385022">
              <w:rPr>
                <w:rFonts w:cstheme="minorHAnsi" w:hint="eastAsia"/>
                <w:lang w:eastAsia="zh-CN"/>
              </w:rPr>
              <w:t>0.10</w:t>
            </w:r>
          </w:p>
        </w:tc>
        <w:tc>
          <w:tcPr>
            <w:tcW w:w="3120" w:type="dxa"/>
          </w:tcPr>
          <w:p w14:paraId="382F3261" w14:textId="7C33C28B" w:rsidR="58E0A7B6" w:rsidRPr="00385022" w:rsidRDefault="009E456B" w:rsidP="10B0C18F">
            <w:pPr>
              <w:jc w:val="center"/>
              <w:rPr>
                <w:rFonts w:cstheme="minorHAnsi"/>
                <w:lang w:eastAsia="zh-CN"/>
              </w:rPr>
            </w:pPr>
            <w:r w:rsidRPr="00385022">
              <w:rPr>
                <w:rFonts w:cstheme="minorHAnsi" w:hint="eastAsia"/>
                <w:lang w:eastAsia="zh-CN"/>
              </w:rPr>
              <w:t>5040</w:t>
            </w:r>
          </w:p>
        </w:tc>
      </w:tr>
      <w:tr w:rsidR="58E0A7B6" w:rsidRPr="00385022" w14:paraId="6D039718" w14:textId="77777777" w:rsidTr="003F55CF">
        <w:trPr>
          <w:trHeight w:val="300"/>
        </w:trPr>
        <w:tc>
          <w:tcPr>
            <w:tcW w:w="1803" w:type="dxa"/>
          </w:tcPr>
          <w:p w14:paraId="1A22E879" w14:textId="68A5E2CE" w:rsidR="58E0A7B6" w:rsidRPr="00385022" w:rsidRDefault="003F11C7" w:rsidP="64DD4D48">
            <w:pPr>
              <w:rPr>
                <w:rFonts w:eastAsia="Times New Roman" w:cstheme="minorHAnsi"/>
                <w:b/>
              </w:rPr>
            </w:pPr>
            <w:r w:rsidRPr="00385022">
              <w:rPr>
                <w:rFonts w:eastAsia="Times New Roman" w:cstheme="minorHAnsi" w:hint="eastAsia"/>
                <w:b/>
              </w:rPr>
              <w:t>Slabs</w:t>
            </w:r>
          </w:p>
        </w:tc>
        <w:tc>
          <w:tcPr>
            <w:tcW w:w="1290" w:type="dxa"/>
          </w:tcPr>
          <w:p w14:paraId="4BCC269F" w14:textId="43701627" w:rsidR="58E0A7B6" w:rsidRPr="00385022" w:rsidRDefault="00773C38" w:rsidP="10B0C18F">
            <w:pPr>
              <w:jc w:val="center"/>
              <w:rPr>
                <w:rFonts w:cstheme="minorHAnsi"/>
                <w:lang w:eastAsia="zh-CN"/>
              </w:rPr>
            </w:pPr>
            <w:r w:rsidRPr="00385022">
              <w:rPr>
                <w:rFonts w:cstheme="minorHAnsi" w:hint="eastAsia"/>
                <w:lang w:eastAsia="zh-CN"/>
              </w:rPr>
              <w:t>492875</w:t>
            </w:r>
          </w:p>
        </w:tc>
        <w:tc>
          <w:tcPr>
            <w:tcW w:w="2925" w:type="dxa"/>
          </w:tcPr>
          <w:p w14:paraId="0DF707B9" w14:textId="3B04430A" w:rsidR="58E0A7B6" w:rsidRPr="00385022" w:rsidRDefault="005D445D" w:rsidP="10B0C18F">
            <w:pPr>
              <w:jc w:val="center"/>
              <w:rPr>
                <w:rFonts w:cstheme="minorHAnsi"/>
                <w:lang w:eastAsia="zh-CN"/>
              </w:rPr>
            </w:pPr>
            <w:r w:rsidRPr="00385022">
              <w:rPr>
                <w:rFonts w:cstheme="minorHAnsi" w:hint="eastAsia"/>
                <w:lang w:eastAsia="zh-CN"/>
              </w:rPr>
              <w:t>0.1</w:t>
            </w:r>
            <w:r w:rsidR="003F11C7" w:rsidRPr="00385022">
              <w:rPr>
                <w:rFonts w:cstheme="minorHAnsi" w:hint="eastAsia"/>
                <w:lang w:eastAsia="zh-CN"/>
              </w:rPr>
              <w:t>0</w:t>
            </w:r>
          </w:p>
        </w:tc>
        <w:tc>
          <w:tcPr>
            <w:tcW w:w="3120" w:type="dxa"/>
          </w:tcPr>
          <w:p w14:paraId="4EEEDA12" w14:textId="0A971DBE" w:rsidR="58E0A7B6" w:rsidRPr="00385022" w:rsidRDefault="0065018B" w:rsidP="10B0C18F">
            <w:pPr>
              <w:jc w:val="center"/>
              <w:rPr>
                <w:rFonts w:cstheme="minorHAnsi"/>
                <w:lang w:eastAsia="zh-CN"/>
              </w:rPr>
            </w:pPr>
            <w:r w:rsidRPr="00385022">
              <w:rPr>
                <w:rFonts w:cstheme="minorHAnsi" w:hint="eastAsia"/>
                <w:lang w:eastAsia="zh-CN"/>
              </w:rPr>
              <w:t>49</w:t>
            </w:r>
            <w:r w:rsidR="00644A14" w:rsidRPr="00385022">
              <w:rPr>
                <w:rFonts w:cstheme="minorHAnsi" w:hint="eastAsia"/>
                <w:lang w:eastAsia="zh-CN"/>
              </w:rPr>
              <w:t>287.5</w:t>
            </w:r>
          </w:p>
        </w:tc>
      </w:tr>
      <w:tr w:rsidR="58E0A7B6" w:rsidRPr="00385022" w14:paraId="64EBD164" w14:textId="77777777" w:rsidTr="003F55CF">
        <w:trPr>
          <w:trHeight w:val="300"/>
        </w:trPr>
        <w:tc>
          <w:tcPr>
            <w:tcW w:w="1803" w:type="dxa"/>
          </w:tcPr>
          <w:p w14:paraId="59816CF9" w14:textId="497E9E76" w:rsidR="58E0A7B6" w:rsidRPr="00385022" w:rsidRDefault="003F11C7" w:rsidP="64DD4D48">
            <w:pPr>
              <w:rPr>
                <w:rFonts w:eastAsia="Times New Roman" w:cstheme="minorHAnsi"/>
                <w:b/>
              </w:rPr>
            </w:pPr>
            <w:r w:rsidRPr="00385022">
              <w:rPr>
                <w:rFonts w:eastAsia="Times New Roman" w:cstheme="minorHAnsi"/>
                <w:b/>
              </w:rPr>
              <w:t>Foundations</w:t>
            </w:r>
          </w:p>
        </w:tc>
        <w:tc>
          <w:tcPr>
            <w:tcW w:w="1290" w:type="dxa"/>
          </w:tcPr>
          <w:p w14:paraId="64E5F5AD" w14:textId="524EE329" w:rsidR="58E0A7B6" w:rsidRPr="00385022" w:rsidRDefault="00EC2F78" w:rsidP="10B0C18F">
            <w:pPr>
              <w:jc w:val="center"/>
              <w:rPr>
                <w:rFonts w:cstheme="minorHAnsi"/>
                <w:lang w:eastAsia="zh-CN"/>
              </w:rPr>
            </w:pPr>
            <w:r w:rsidRPr="00385022">
              <w:rPr>
                <w:rFonts w:cstheme="minorHAnsi" w:hint="eastAsia"/>
                <w:lang w:eastAsia="zh-CN"/>
              </w:rPr>
              <w:t>422370</w:t>
            </w:r>
          </w:p>
        </w:tc>
        <w:tc>
          <w:tcPr>
            <w:tcW w:w="2925" w:type="dxa"/>
          </w:tcPr>
          <w:p w14:paraId="76428296" w14:textId="33A3065A" w:rsidR="58E0A7B6" w:rsidRPr="00385022" w:rsidRDefault="003F11C7" w:rsidP="10B0C18F">
            <w:pPr>
              <w:jc w:val="center"/>
              <w:rPr>
                <w:rFonts w:cstheme="minorHAnsi"/>
                <w:lang w:eastAsia="zh-CN"/>
              </w:rPr>
            </w:pPr>
            <w:r w:rsidRPr="00385022">
              <w:rPr>
                <w:rFonts w:cstheme="minorHAnsi" w:hint="eastAsia"/>
                <w:lang w:eastAsia="zh-CN"/>
              </w:rPr>
              <w:t>0.12</w:t>
            </w:r>
          </w:p>
        </w:tc>
        <w:tc>
          <w:tcPr>
            <w:tcW w:w="3120" w:type="dxa"/>
          </w:tcPr>
          <w:p w14:paraId="092B0538" w14:textId="2016458E" w:rsidR="58E0A7B6" w:rsidRPr="00385022" w:rsidRDefault="0042702A" w:rsidP="10B0C18F">
            <w:pPr>
              <w:jc w:val="center"/>
              <w:rPr>
                <w:rFonts w:cstheme="minorHAnsi"/>
                <w:lang w:eastAsia="zh-CN"/>
              </w:rPr>
            </w:pPr>
            <w:r w:rsidRPr="00385022">
              <w:rPr>
                <w:rFonts w:cstheme="minorHAnsi" w:hint="eastAsia"/>
                <w:lang w:eastAsia="zh-CN"/>
              </w:rPr>
              <w:t>50684.4</w:t>
            </w:r>
          </w:p>
        </w:tc>
      </w:tr>
      <w:tr w:rsidR="00A56346" w:rsidRPr="00385022" w14:paraId="605323CD" w14:textId="77777777" w:rsidTr="00A75C37">
        <w:trPr>
          <w:trHeight w:val="300"/>
        </w:trPr>
        <w:tc>
          <w:tcPr>
            <w:tcW w:w="1803" w:type="dxa"/>
          </w:tcPr>
          <w:p w14:paraId="11BEEEA1" w14:textId="460DE549" w:rsidR="00A56346" w:rsidRPr="00385022" w:rsidRDefault="00A60C13" w:rsidP="7586D97A">
            <w:pPr>
              <w:rPr>
                <w:rFonts w:eastAsia="Times New Roman" w:cstheme="minorHAnsi"/>
                <w:b/>
              </w:rPr>
            </w:pPr>
            <w:r w:rsidRPr="00385022">
              <w:rPr>
                <w:rFonts w:cstheme="minorHAnsi" w:hint="eastAsia"/>
                <w:b/>
                <w:lang w:eastAsia="zh-CN"/>
              </w:rPr>
              <w:t>Total</w:t>
            </w:r>
          </w:p>
        </w:tc>
        <w:tc>
          <w:tcPr>
            <w:tcW w:w="4215" w:type="dxa"/>
            <w:gridSpan w:val="2"/>
            <w:shd w:val="clear" w:color="auto" w:fill="AEAAAA" w:themeFill="background2" w:themeFillShade="BF"/>
          </w:tcPr>
          <w:p w14:paraId="656C5B6F" w14:textId="77777777" w:rsidR="00A56346" w:rsidRPr="00385022" w:rsidRDefault="00A56346" w:rsidP="7586D97A">
            <w:pPr>
              <w:jc w:val="center"/>
              <w:rPr>
                <w:rFonts w:cstheme="minorHAnsi"/>
                <w:lang w:eastAsia="zh-CN"/>
              </w:rPr>
            </w:pPr>
          </w:p>
        </w:tc>
        <w:tc>
          <w:tcPr>
            <w:tcW w:w="3120" w:type="dxa"/>
          </w:tcPr>
          <w:p w14:paraId="08FCABB0" w14:textId="5917DCF7" w:rsidR="00A56346" w:rsidRPr="00385022" w:rsidRDefault="00B37C7F" w:rsidP="004C162D">
            <w:pPr>
              <w:keepNext/>
              <w:jc w:val="center"/>
              <w:rPr>
                <w:rFonts w:cstheme="minorHAnsi"/>
                <w:lang w:eastAsia="zh-CN"/>
              </w:rPr>
            </w:pPr>
            <w:r w:rsidRPr="00385022">
              <w:rPr>
                <w:rFonts w:cstheme="minorHAnsi" w:hint="eastAsia"/>
                <w:lang w:eastAsia="zh-CN"/>
              </w:rPr>
              <w:t>121305</w:t>
            </w:r>
          </w:p>
        </w:tc>
      </w:tr>
    </w:tbl>
    <w:p w14:paraId="56F0FB2B" w14:textId="2AF13749" w:rsidR="004C162D" w:rsidRDefault="004C162D">
      <w:pPr>
        <w:pStyle w:val="Caption"/>
      </w:pPr>
    </w:p>
    <w:p w14:paraId="3BF14470" w14:textId="0697B5D9" w:rsidR="002B0BA7" w:rsidRDefault="002B0BA7" w:rsidP="002B0BA7">
      <w:pPr>
        <w:pStyle w:val="Caption"/>
        <w:jc w:val="center"/>
        <w:rPr>
          <w:b/>
          <w:bCs/>
          <w:sz w:val="28"/>
          <w:szCs w:val="28"/>
        </w:rPr>
      </w:pPr>
      <w:r>
        <w:t xml:space="preserve">Table </w:t>
      </w:r>
      <w:r>
        <w:fldChar w:fldCharType="begin"/>
      </w:r>
      <w:r>
        <w:instrText xml:space="preserve"> SEQ Table \* ARABIC </w:instrText>
      </w:r>
      <w:r>
        <w:fldChar w:fldCharType="separate"/>
      </w:r>
      <w:r>
        <w:rPr>
          <w:noProof/>
        </w:rPr>
        <w:t>13</w:t>
      </w:r>
      <w:r>
        <w:fldChar w:fldCharType="end"/>
      </w:r>
      <w:r>
        <w:t>: Embodied Carbon of Reinforcements</w:t>
      </w:r>
    </w:p>
    <w:tbl>
      <w:tblPr>
        <w:tblStyle w:val="TableGrid"/>
        <w:tblW w:w="9138" w:type="dxa"/>
        <w:tblLayout w:type="fixed"/>
        <w:tblLook w:val="06A0" w:firstRow="1" w:lastRow="0" w:firstColumn="1" w:lastColumn="0" w:noHBand="1" w:noVBand="1"/>
      </w:tblPr>
      <w:tblGrid>
        <w:gridCol w:w="1803"/>
        <w:gridCol w:w="1290"/>
        <w:gridCol w:w="2925"/>
        <w:gridCol w:w="3120"/>
      </w:tblGrid>
      <w:tr w:rsidR="00507B9D" w:rsidRPr="00385022" w14:paraId="1CDD30AD" w14:textId="77777777" w:rsidTr="003F55CF">
        <w:trPr>
          <w:trHeight w:val="300"/>
        </w:trPr>
        <w:tc>
          <w:tcPr>
            <w:tcW w:w="1803" w:type="dxa"/>
            <w:shd w:val="clear" w:color="auto" w:fill="AEAAAA" w:themeFill="background2" w:themeFillShade="BF"/>
          </w:tcPr>
          <w:p w14:paraId="574F71C8" w14:textId="12E9AB84" w:rsidR="00507B9D" w:rsidRPr="00385022" w:rsidRDefault="00507B9D">
            <w:pPr>
              <w:jc w:val="center"/>
              <w:rPr>
                <w:rFonts w:eastAsia="Times New Roman" w:cstheme="minorHAnsi"/>
                <w:b/>
              </w:rPr>
            </w:pPr>
            <w:r w:rsidRPr="00385022">
              <w:rPr>
                <w:rFonts w:cstheme="minorHAnsi" w:hint="eastAsia"/>
                <w:b/>
                <w:lang w:eastAsia="zh-CN"/>
              </w:rPr>
              <w:t>Reinforcement</w:t>
            </w:r>
          </w:p>
        </w:tc>
        <w:tc>
          <w:tcPr>
            <w:tcW w:w="1290" w:type="dxa"/>
            <w:shd w:val="clear" w:color="auto" w:fill="AEAAAA" w:themeFill="background2" w:themeFillShade="BF"/>
          </w:tcPr>
          <w:p w14:paraId="1DCCDF59" w14:textId="7849D5AC" w:rsidR="00507B9D" w:rsidRPr="00385022" w:rsidRDefault="00507B9D">
            <w:pPr>
              <w:jc w:val="center"/>
              <w:rPr>
                <w:rFonts w:cstheme="minorHAnsi"/>
                <w:b/>
                <w:lang w:eastAsia="zh-CN"/>
              </w:rPr>
            </w:pPr>
            <w:r w:rsidRPr="00385022">
              <w:rPr>
                <w:rFonts w:eastAsia="Times New Roman" w:cstheme="minorHAnsi"/>
                <w:b/>
              </w:rPr>
              <w:t>Weight</w:t>
            </w:r>
            <w:r w:rsidR="0030194E" w:rsidRPr="00385022">
              <w:rPr>
                <w:rFonts w:cstheme="minorHAnsi" w:hint="eastAsia"/>
                <w:b/>
                <w:lang w:eastAsia="zh-CN"/>
              </w:rPr>
              <w:t xml:space="preserve"> (kg)</w:t>
            </w:r>
          </w:p>
        </w:tc>
        <w:tc>
          <w:tcPr>
            <w:tcW w:w="2925" w:type="dxa"/>
            <w:shd w:val="clear" w:color="auto" w:fill="AEAAAA" w:themeFill="background2" w:themeFillShade="BF"/>
          </w:tcPr>
          <w:p w14:paraId="57A11D11" w14:textId="77777777" w:rsidR="00507B9D" w:rsidRPr="00385022" w:rsidRDefault="00507B9D">
            <w:pPr>
              <w:jc w:val="center"/>
              <w:rPr>
                <w:rFonts w:eastAsia="Times New Roman" w:cstheme="minorHAnsi"/>
                <w:b/>
              </w:rPr>
            </w:pPr>
            <w:r w:rsidRPr="00385022">
              <w:rPr>
                <w:rFonts w:eastAsia="Times New Roman" w:cstheme="minorHAnsi"/>
                <w:b/>
              </w:rPr>
              <w:t>Carbon Factor (kgCO2e/kg)</w:t>
            </w:r>
          </w:p>
        </w:tc>
        <w:tc>
          <w:tcPr>
            <w:tcW w:w="3120" w:type="dxa"/>
            <w:shd w:val="clear" w:color="auto" w:fill="AEAAAA" w:themeFill="background2" w:themeFillShade="BF"/>
          </w:tcPr>
          <w:p w14:paraId="5AE4F6CE" w14:textId="77777777" w:rsidR="00507B9D" w:rsidRPr="00385022" w:rsidRDefault="00507B9D">
            <w:pPr>
              <w:jc w:val="center"/>
              <w:rPr>
                <w:rFonts w:eastAsia="Times New Roman" w:cstheme="minorHAnsi"/>
                <w:b/>
              </w:rPr>
            </w:pPr>
            <w:r w:rsidRPr="00385022">
              <w:rPr>
                <w:rFonts w:eastAsia="Times New Roman" w:cstheme="minorHAnsi"/>
                <w:b/>
              </w:rPr>
              <w:t>Embodied Carbon(kgCO2e)</w:t>
            </w:r>
          </w:p>
        </w:tc>
      </w:tr>
      <w:tr w:rsidR="00507B9D" w:rsidRPr="00385022" w14:paraId="6BE68F91" w14:textId="77777777" w:rsidTr="003F55CF">
        <w:trPr>
          <w:trHeight w:val="300"/>
        </w:trPr>
        <w:tc>
          <w:tcPr>
            <w:tcW w:w="1803" w:type="dxa"/>
          </w:tcPr>
          <w:p w14:paraId="6CA12FA4" w14:textId="2D3F21D4" w:rsidR="00507B9D" w:rsidRPr="00385022" w:rsidRDefault="00DB3B29">
            <w:pPr>
              <w:rPr>
                <w:rFonts w:cstheme="minorHAnsi"/>
                <w:b/>
                <w:lang w:eastAsia="zh-CN"/>
              </w:rPr>
            </w:pPr>
            <w:r w:rsidRPr="00385022">
              <w:rPr>
                <w:rFonts w:cstheme="minorHAnsi" w:hint="eastAsia"/>
                <w:b/>
                <w:lang w:eastAsia="zh-CN"/>
              </w:rPr>
              <w:t>32</w:t>
            </w:r>
            <w:r w:rsidR="007D3F8C" w:rsidRPr="00385022">
              <w:rPr>
                <w:rFonts w:cstheme="minorHAnsi" w:hint="eastAsia"/>
                <w:b/>
                <w:lang w:eastAsia="zh-CN"/>
              </w:rPr>
              <w:t>mm</w:t>
            </w:r>
          </w:p>
        </w:tc>
        <w:tc>
          <w:tcPr>
            <w:tcW w:w="1290" w:type="dxa"/>
          </w:tcPr>
          <w:p w14:paraId="7EAD9BC3" w14:textId="1AF13074" w:rsidR="00507B9D" w:rsidRPr="00385022" w:rsidRDefault="005E0657">
            <w:pPr>
              <w:jc w:val="center"/>
              <w:rPr>
                <w:rFonts w:eastAsia="DengXian" w:cstheme="minorHAnsi"/>
                <w:color w:val="000000"/>
                <w:lang w:eastAsia="zh-CN"/>
              </w:rPr>
            </w:pPr>
            <w:r w:rsidRPr="00385022">
              <w:rPr>
                <w:rFonts w:eastAsia="DengXian" w:cstheme="minorHAnsi" w:hint="eastAsia"/>
                <w:color w:val="000000"/>
              </w:rPr>
              <w:t>5280.</w:t>
            </w:r>
            <w:r w:rsidR="0078679C" w:rsidRPr="00385022">
              <w:rPr>
                <w:rFonts w:eastAsia="DengXian" w:cstheme="minorHAnsi" w:hint="eastAsia"/>
                <w:color w:val="000000"/>
                <w:lang w:eastAsia="zh-CN"/>
              </w:rPr>
              <w:t>5</w:t>
            </w:r>
          </w:p>
        </w:tc>
        <w:tc>
          <w:tcPr>
            <w:tcW w:w="2925" w:type="dxa"/>
          </w:tcPr>
          <w:p w14:paraId="653D8B56" w14:textId="181216BE" w:rsidR="00507B9D" w:rsidRPr="00385022" w:rsidRDefault="00E6436D">
            <w:pPr>
              <w:jc w:val="center"/>
              <w:rPr>
                <w:rFonts w:cstheme="minorHAnsi"/>
                <w:lang w:eastAsia="zh-CN"/>
              </w:rPr>
            </w:pPr>
            <w:r w:rsidRPr="00385022">
              <w:rPr>
                <w:rFonts w:cstheme="minorHAnsi" w:hint="eastAsia"/>
                <w:lang w:eastAsia="zh-CN"/>
              </w:rPr>
              <w:t>0.76</w:t>
            </w:r>
          </w:p>
        </w:tc>
        <w:tc>
          <w:tcPr>
            <w:tcW w:w="3120" w:type="dxa"/>
          </w:tcPr>
          <w:p w14:paraId="05175A0E" w14:textId="776B703D" w:rsidR="00507B9D" w:rsidRPr="00385022" w:rsidRDefault="00167982">
            <w:pPr>
              <w:jc w:val="center"/>
              <w:rPr>
                <w:rFonts w:eastAsia="DengXian" w:cstheme="minorHAnsi"/>
                <w:color w:val="000000"/>
                <w:lang w:eastAsia="zh-CN"/>
              </w:rPr>
            </w:pPr>
            <w:r w:rsidRPr="00385022">
              <w:rPr>
                <w:rFonts w:eastAsia="DengXian" w:cstheme="minorHAnsi" w:hint="eastAsia"/>
                <w:color w:val="000000"/>
              </w:rPr>
              <w:t>4013.</w:t>
            </w:r>
            <w:r w:rsidR="00EE2A7A" w:rsidRPr="00385022">
              <w:rPr>
                <w:rFonts w:eastAsia="DengXian" w:cstheme="minorHAnsi" w:hint="eastAsia"/>
                <w:color w:val="000000"/>
                <w:lang w:eastAsia="zh-CN"/>
              </w:rPr>
              <w:t>2</w:t>
            </w:r>
          </w:p>
        </w:tc>
      </w:tr>
      <w:tr w:rsidR="00507B9D" w:rsidRPr="00385022" w14:paraId="528A8449" w14:textId="77777777" w:rsidTr="003F55CF">
        <w:trPr>
          <w:trHeight w:val="300"/>
        </w:trPr>
        <w:tc>
          <w:tcPr>
            <w:tcW w:w="1803" w:type="dxa"/>
          </w:tcPr>
          <w:p w14:paraId="071EAEA2" w14:textId="292D895F" w:rsidR="00507B9D" w:rsidRPr="00385022" w:rsidRDefault="00DB3B29">
            <w:pPr>
              <w:rPr>
                <w:rFonts w:cstheme="minorHAnsi"/>
                <w:b/>
                <w:lang w:eastAsia="zh-CN"/>
              </w:rPr>
            </w:pPr>
            <w:r w:rsidRPr="00385022">
              <w:rPr>
                <w:rFonts w:cstheme="minorHAnsi" w:hint="eastAsia"/>
                <w:b/>
                <w:lang w:eastAsia="zh-CN"/>
              </w:rPr>
              <w:t>20</w:t>
            </w:r>
            <w:r w:rsidR="007D3F8C" w:rsidRPr="00385022">
              <w:rPr>
                <w:rFonts w:cstheme="minorHAnsi" w:hint="eastAsia"/>
                <w:b/>
                <w:lang w:eastAsia="zh-CN"/>
              </w:rPr>
              <w:t>mm</w:t>
            </w:r>
          </w:p>
        </w:tc>
        <w:tc>
          <w:tcPr>
            <w:tcW w:w="1290" w:type="dxa"/>
          </w:tcPr>
          <w:p w14:paraId="3F1E2131" w14:textId="6D131CDA" w:rsidR="00507B9D" w:rsidRPr="00385022" w:rsidRDefault="00ED1C36">
            <w:pPr>
              <w:jc w:val="center"/>
              <w:rPr>
                <w:rFonts w:eastAsia="DengXian" w:cstheme="minorHAnsi"/>
                <w:color w:val="000000"/>
              </w:rPr>
            </w:pPr>
            <w:r w:rsidRPr="00385022">
              <w:rPr>
                <w:rFonts w:eastAsia="DengXian" w:cstheme="minorHAnsi" w:hint="eastAsia"/>
                <w:color w:val="000000"/>
              </w:rPr>
              <w:t>821.2</w:t>
            </w:r>
          </w:p>
        </w:tc>
        <w:tc>
          <w:tcPr>
            <w:tcW w:w="2925" w:type="dxa"/>
          </w:tcPr>
          <w:p w14:paraId="01EC3251" w14:textId="437DDA99" w:rsidR="00507B9D" w:rsidRPr="00385022" w:rsidRDefault="00E6436D">
            <w:pPr>
              <w:jc w:val="center"/>
              <w:rPr>
                <w:rFonts w:cstheme="minorHAnsi"/>
                <w:lang w:eastAsia="zh-CN"/>
              </w:rPr>
            </w:pPr>
            <w:r w:rsidRPr="00385022">
              <w:rPr>
                <w:rFonts w:cstheme="minorHAnsi" w:hint="eastAsia"/>
                <w:lang w:eastAsia="zh-CN"/>
              </w:rPr>
              <w:t>0.76</w:t>
            </w:r>
          </w:p>
        </w:tc>
        <w:tc>
          <w:tcPr>
            <w:tcW w:w="3120" w:type="dxa"/>
          </w:tcPr>
          <w:p w14:paraId="5D52F4E9" w14:textId="6D760AC0" w:rsidR="00507B9D" w:rsidRPr="00385022" w:rsidRDefault="00EE2A7A">
            <w:pPr>
              <w:jc w:val="center"/>
              <w:rPr>
                <w:rFonts w:eastAsia="DengXian" w:cstheme="minorHAnsi"/>
                <w:color w:val="000000"/>
              </w:rPr>
            </w:pPr>
            <w:r w:rsidRPr="00385022">
              <w:rPr>
                <w:rFonts w:eastAsia="DengXian" w:cstheme="minorHAnsi" w:hint="eastAsia"/>
                <w:color w:val="000000"/>
              </w:rPr>
              <w:t>624.1</w:t>
            </w:r>
          </w:p>
        </w:tc>
      </w:tr>
      <w:tr w:rsidR="00507B9D" w:rsidRPr="00385022" w14:paraId="4B96FC5F" w14:textId="77777777" w:rsidTr="003F55CF">
        <w:trPr>
          <w:trHeight w:val="300"/>
        </w:trPr>
        <w:tc>
          <w:tcPr>
            <w:tcW w:w="1803" w:type="dxa"/>
          </w:tcPr>
          <w:p w14:paraId="2701B5BE" w14:textId="69FC6FDC" w:rsidR="00507B9D" w:rsidRPr="00385022" w:rsidRDefault="00DB3B29">
            <w:pPr>
              <w:rPr>
                <w:rFonts w:cstheme="minorHAnsi"/>
                <w:b/>
                <w:lang w:eastAsia="zh-CN"/>
              </w:rPr>
            </w:pPr>
            <w:r w:rsidRPr="00385022">
              <w:rPr>
                <w:rFonts w:cstheme="minorHAnsi" w:hint="eastAsia"/>
                <w:b/>
                <w:lang w:eastAsia="zh-CN"/>
              </w:rPr>
              <w:t>12</w:t>
            </w:r>
            <w:r w:rsidR="007D3F8C" w:rsidRPr="00385022">
              <w:rPr>
                <w:rFonts w:cstheme="minorHAnsi" w:hint="eastAsia"/>
                <w:b/>
                <w:lang w:eastAsia="zh-CN"/>
              </w:rPr>
              <w:t>mm</w:t>
            </w:r>
          </w:p>
        </w:tc>
        <w:tc>
          <w:tcPr>
            <w:tcW w:w="1290" w:type="dxa"/>
          </w:tcPr>
          <w:p w14:paraId="07A60FF8" w14:textId="3E1535D5" w:rsidR="00507B9D" w:rsidRPr="00385022" w:rsidRDefault="00060851">
            <w:pPr>
              <w:jc w:val="center"/>
              <w:rPr>
                <w:rFonts w:eastAsia="DengXian" w:cstheme="minorHAnsi"/>
                <w:color w:val="000000"/>
              </w:rPr>
            </w:pPr>
            <w:r w:rsidRPr="00385022">
              <w:rPr>
                <w:rFonts w:eastAsia="DengXian" w:cstheme="minorHAnsi" w:hint="eastAsia"/>
                <w:color w:val="000000"/>
              </w:rPr>
              <w:t>970.9</w:t>
            </w:r>
          </w:p>
        </w:tc>
        <w:tc>
          <w:tcPr>
            <w:tcW w:w="2925" w:type="dxa"/>
          </w:tcPr>
          <w:p w14:paraId="08BF5DB0" w14:textId="4E37FDEB" w:rsidR="00507B9D" w:rsidRPr="00385022" w:rsidRDefault="00E6436D">
            <w:pPr>
              <w:jc w:val="center"/>
              <w:rPr>
                <w:rFonts w:cstheme="minorHAnsi"/>
                <w:lang w:eastAsia="zh-CN"/>
              </w:rPr>
            </w:pPr>
            <w:r w:rsidRPr="00385022">
              <w:rPr>
                <w:rFonts w:cstheme="minorHAnsi" w:hint="eastAsia"/>
                <w:lang w:eastAsia="zh-CN"/>
              </w:rPr>
              <w:t>0.76</w:t>
            </w:r>
          </w:p>
        </w:tc>
        <w:tc>
          <w:tcPr>
            <w:tcW w:w="3120" w:type="dxa"/>
          </w:tcPr>
          <w:p w14:paraId="3079CC15" w14:textId="6CC8529E" w:rsidR="00507B9D" w:rsidRPr="00385022" w:rsidRDefault="00E9098F">
            <w:pPr>
              <w:jc w:val="center"/>
              <w:rPr>
                <w:rFonts w:eastAsia="DengXian" w:cstheme="minorHAnsi"/>
                <w:color w:val="000000"/>
                <w:lang w:eastAsia="zh-CN"/>
              </w:rPr>
            </w:pPr>
            <w:r w:rsidRPr="00385022">
              <w:rPr>
                <w:rFonts w:eastAsia="DengXian" w:cstheme="minorHAnsi" w:hint="eastAsia"/>
                <w:color w:val="000000"/>
              </w:rPr>
              <w:t>135129.</w:t>
            </w:r>
            <w:r w:rsidR="00EE2A7A" w:rsidRPr="00385022">
              <w:rPr>
                <w:rFonts w:eastAsia="DengXian" w:cstheme="minorHAnsi" w:hint="eastAsia"/>
                <w:color w:val="000000"/>
                <w:lang w:eastAsia="zh-CN"/>
              </w:rPr>
              <w:t>3</w:t>
            </w:r>
          </w:p>
        </w:tc>
      </w:tr>
      <w:tr w:rsidR="00507B9D" w:rsidRPr="00385022" w14:paraId="72C2E0B4" w14:textId="77777777" w:rsidTr="003F55CF">
        <w:trPr>
          <w:trHeight w:val="300"/>
        </w:trPr>
        <w:tc>
          <w:tcPr>
            <w:tcW w:w="1803" w:type="dxa"/>
          </w:tcPr>
          <w:p w14:paraId="7A5CB1EF" w14:textId="2EE1142B" w:rsidR="00507B9D" w:rsidRPr="00385022" w:rsidRDefault="00527132">
            <w:pPr>
              <w:rPr>
                <w:rFonts w:cstheme="minorHAnsi"/>
                <w:b/>
                <w:lang w:eastAsia="zh-CN"/>
              </w:rPr>
            </w:pPr>
            <w:r w:rsidRPr="00385022">
              <w:rPr>
                <w:rFonts w:cstheme="minorHAnsi" w:hint="eastAsia"/>
                <w:b/>
                <w:lang w:eastAsia="zh-CN"/>
              </w:rPr>
              <w:t>10</w:t>
            </w:r>
            <w:r w:rsidR="007D3F8C" w:rsidRPr="00385022">
              <w:rPr>
                <w:rFonts w:cstheme="minorHAnsi" w:hint="eastAsia"/>
                <w:b/>
                <w:lang w:eastAsia="zh-CN"/>
              </w:rPr>
              <w:t>mm</w:t>
            </w:r>
          </w:p>
        </w:tc>
        <w:tc>
          <w:tcPr>
            <w:tcW w:w="1290" w:type="dxa"/>
          </w:tcPr>
          <w:p w14:paraId="51230D77" w14:textId="47F18BF4" w:rsidR="00507B9D" w:rsidRPr="00385022" w:rsidRDefault="00E6031A">
            <w:pPr>
              <w:jc w:val="center"/>
              <w:rPr>
                <w:rFonts w:eastAsia="DengXian" w:cstheme="minorHAnsi"/>
                <w:color w:val="000000"/>
              </w:rPr>
            </w:pPr>
            <w:r w:rsidRPr="00385022">
              <w:rPr>
                <w:rFonts w:eastAsia="DengXian" w:cstheme="minorHAnsi" w:hint="eastAsia"/>
                <w:color w:val="000000"/>
              </w:rPr>
              <w:t>4817.9</w:t>
            </w:r>
          </w:p>
        </w:tc>
        <w:tc>
          <w:tcPr>
            <w:tcW w:w="2925" w:type="dxa"/>
          </w:tcPr>
          <w:p w14:paraId="48C880F2" w14:textId="5514EE25" w:rsidR="00507B9D" w:rsidRPr="00385022" w:rsidRDefault="00E6436D">
            <w:pPr>
              <w:jc w:val="center"/>
              <w:rPr>
                <w:rFonts w:cstheme="minorHAnsi"/>
                <w:lang w:eastAsia="zh-CN"/>
              </w:rPr>
            </w:pPr>
            <w:r w:rsidRPr="00385022">
              <w:rPr>
                <w:rFonts w:cstheme="minorHAnsi" w:hint="eastAsia"/>
                <w:lang w:eastAsia="zh-CN"/>
              </w:rPr>
              <w:t>0.76</w:t>
            </w:r>
          </w:p>
        </w:tc>
        <w:tc>
          <w:tcPr>
            <w:tcW w:w="3120" w:type="dxa"/>
          </w:tcPr>
          <w:p w14:paraId="4F07A146" w14:textId="59AD590C" w:rsidR="00507B9D" w:rsidRPr="00385022" w:rsidRDefault="00C339DF">
            <w:pPr>
              <w:jc w:val="center"/>
              <w:rPr>
                <w:rFonts w:eastAsia="DengXian" w:cstheme="minorHAnsi"/>
                <w:color w:val="000000"/>
              </w:rPr>
            </w:pPr>
            <w:r w:rsidRPr="00385022">
              <w:rPr>
                <w:rFonts w:eastAsia="DengXian" w:cstheme="minorHAnsi" w:hint="eastAsia"/>
                <w:color w:val="000000"/>
              </w:rPr>
              <w:t>3661.6</w:t>
            </w:r>
          </w:p>
        </w:tc>
      </w:tr>
      <w:tr w:rsidR="00507B9D" w:rsidRPr="00385022" w14:paraId="6DD292DA" w14:textId="77777777" w:rsidTr="003F55CF">
        <w:trPr>
          <w:trHeight w:val="300"/>
        </w:trPr>
        <w:tc>
          <w:tcPr>
            <w:tcW w:w="1803" w:type="dxa"/>
          </w:tcPr>
          <w:p w14:paraId="39335745" w14:textId="063D6841" w:rsidR="00527132" w:rsidRPr="00385022" w:rsidRDefault="00527132">
            <w:pPr>
              <w:rPr>
                <w:rFonts w:cstheme="minorHAnsi"/>
                <w:b/>
                <w:lang w:eastAsia="zh-CN"/>
              </w:rPr>
            </w:pPr>
            <w:r w:rsidRPr="00385022">
              <w:rPr>
                <w:rFonts w:cstheme="minorHAnsi" w:hint="eastAsia"/>
                <w:b/>
                <w:lang w:eastAsia="zh-CN"/>
              </w:rPr>
              <w:t>8</w:t>
            </w:r>
            <w:r w:rsidR="007D3F8C" w:rsidRPr="00385022">
              <w:rPr>
                <w:rFonts w:cstheme="minorHAnsi" w:hint="eastAsia"/>
                <w:b/>
                <w:lang w:eastAsia="zh-CN"/>
              </w:rPr>
              <w:t>mm</w:t>
            </w:r>
          </w:p>
        </w:tc>
        <w:tc>
          <w:tcPr>
            <w:tcW w:w="1290" w:type="dxa"/>
          </w:tcPr>
          <w:p w14:paraId="01A7D1E7" w14:textId="4F0D1330" w:rsidR="00507B9D" w:rsidRPr="00385022" w:rsidRDefault="00447F89">
            <w:pPr>
              <w:jc w:val="center"/>
              <w:rPr>
                <w:rFonts w:eastAsia="DengXian" w:cstheme="minorHAnsi"/>
                <w:color w:val="000000"/>
              </w:rPr>
            </w:pPr>
            <w:r w:rsidRPr="00385022">
              <w:rPr>
                <w:rFonts w:eastAsia="DengXian" w:cstheme="minorHAnsi" w:hint="eastAsia"/>
                <w:color w:val="000000"/>
              </w:rPr>
              <w:t>808.0</w:t>
            </w:r>
          </w:p>
        </w:tc>
        <w:tc>
          <w:tcPr>
            <w:tcW w:w="2925" w:type="dxa"/>
          </w:tcPr>
          <w:p w14:paraId="1E2C4A9C" w14:textId="1F00F01D" w:rsidR="00507B9D" w:rsidRPr="00385022" w:rsidRDefault="00E6436D">
            <w:pPr>
              <w:jc w:val="center"/>
              <w:rPr>
                <w:rFonts w:cstheme="minorHAnsi"/>
                <w:lang w:eastAsia="zh-CN"/>
              </w:rPr>
            </w:pPr>
            <w:r w:rsidRPr="00385022">
              <w:rPr>
                <w:rFonts w:cstheme="minorHAnsi" w:hint="eastAsia"/>
                <w:lang w:eastAsia="zh-CN"/>
              </w:rPr>
              <w:t>0.76</w:t>
            </w:r>
          </w:p>
        </w:tc>
        <w:tc>
          <w:tcPr>
            <w:tcW w:w="3120" w:type="dxa"/>
          </w:tcPr>
          <w:p w14:paraId="24370549" w14:textId="20EAABC5" w:rsidR="00507B9D" w:rsidRPr="00385022" w:rsidRDefault="00046D40">
            <w:pPr>
              <w:jc w:val="center"/>
              <w:rPr>
                <w:rFonts w:eastAsia="DengXian" w:cstheme="minorHAnsi"/>
                <w:color w:val="000000"/>
              </w:rPr>
            </w:pPr>
            <w:r w:rsidRPr="00385022">
              <w:rPr>
                <w:rFonts w:eastAsia="DengXian" w:cstheme="minorHAnsi" w:hint="eastAsia"/>
                <w:color w:val="000000"/>
              </w:rPr>
              <w:t>614.1</w:t>
            </w:r>
          </w:p>
        </w:tc>
      </w:tr>
      <w:tr w:rsidR="00527132" w:rsidRPr="00385022" w14:paraId="2A6233F0" w14:textId="77777777" w:rsidTr="003F55CF">
        <w:trPr>
          <w:trHeight w:val="300"/>
        </w:trPr>
        <w:tc>
          <w:tcPr>
            <w:tcW w:w="1803" w:type="dxa"/>
          </w:tcPr>
          <w:p w14:paraId="5ED51244" w14:textId="7A7C1BA4" w:rsidR="00527132" w:rsidRPr="00385022" w:rsidRDefault="00527132">
            <w:pPr>
              <w:rPr>
                <w:rFonts w:cstheme="minorHAnsi"/>
                <w:b/>
                <w:lang w:eastAsia="zh-CN"/>
              </w:rPr>
            </w:pPr>
            <w:r w:rsidRPr="00385022">
              <w:rPr>
                <w:rFonts w:cstheme="minorHAnsi" w:hint="eastAsia"/>
                <w:b/>
                <w:lang w:eastAsia="zh-CN"/>
              </w:rPr>
              <w:t>7</w:t>
            </w:r>
            <w:r w:rsidR="007D3F8C" w:rsidRPr="00385022">
              <w:rPr>
                <w:rFonts w:cstheme="minorHAnsi" w:hint="eastAsia"/>
                <w:b/>
                <w:lang w:eastAsia="zh-CN"/>
              </w:rPr>
              <w:t>mm</w:t>
            </w:r>
          </w:p>
        </w:tc>
        <w:tc>
          <w:tcPr>
            <w:tcW w:w="1290" w:type="dxa"/>
          </w:tcPr>
          <w:p w14:paraId="2F2AB5A9" w14:textId="47EB4410" w:rsidR="00527132" w:rsidRPr="00385022" w:rsidRDefault="00F30774">
            <w:pPr>
              <w:jc w:val="center"/>
              <w:rPr>
                <w:rFonts w:eastAsia="DengXian" w:cstheme="minorHAnsi"/>
                <w:color w:val="000000"/>
                <w:lang w:eastAsia="zh-CN"/>
              </w:rPr>
            </w:pPr>
            <w:r w:rsidRPr="00385022">
              <w:rPr>
                <w:rFonts w:eastAsia="DengXian" w:cstheme="minorHAnsi" w:hint="eastAsia"/>
                <w:color w:val="000000"/>
              </w:rPr>
              <w:t>170.</w:t>
            </w:r>
            <w:r w:rsidR="0078679C" w:rsidRPr="00385022">
              <w:rPr>
                <w:rFonts w:eastAsia="DengXian" w:cstheme="minorHAnsi" w:hint="eastAsia"/>
                <w:color w:val="000000"/>
                <w:lang w:eastAsia="zh-CN"/>
              </w:rPr>
              <w:t>1</w:t>
            </w:r>
          </w:p>
        </w:tc>
        <w:tc>
          <w:tcPr>
            <w:tcW w:w="2925" w:type="dxa"/>
          </w:tcPr>
          <w:p w14:paraId="1487F102" w14:textId="020846E1" w:rsidR="00527132" w:rsidRPr="00385022" w:rsidRDefault="00E6436D">
            <w:pPr>
              <w:jc w:val="center"/>
              <w:rPr>
                <w:rFonts w:cstheme="minorHAnsi"/>
                <w:lang w:eastAsia="zh-CN"/>
              </w:rPr>
            </w:pPr>
            <w:r w:rsidRPr="00385022">
              <w:rPr>
                <w:rFonts w:cstheme="minorHAnsi" w:hint="eastAsia"/>
                <w:lang w:eastAsia="zh-CN"/>
              </w:rPr>
              <w:t>0.76</w:t>
            </w:r>
          </w:p>
        </w:tc>
        <w:tc>
          <w:tcPr>
            <w:tcW w:w="3120" w:type="dxa"/>
          </w:tcPr>
          <w:p w14:paraId="3E35A0AF" w14:textId="02006C8A" w:rsidR="00527132" w:rsidRPr="00385022" w:rsidRDefault="003B22D1">
            <w:pPr>
              <w:jc w:val="center"/>
              <w:rPr>
                <w:rFonts w:eastAsia="DengXian" w:cstheme="minorHAnsi"/>
                <w:color w:val="000000"/>
                <w:lang w:eastAsia="zh-CN"/>
              </w:rPr>
            </w:pPr>
            <w:r w:rsidRPr="00385022">
              <w:rPr>
                <w:rFonts w:eastAsia="DengXian" w:cstheme="minorHAnsi" w:hint="eastAsia"/>
                <w:color w:val="000000"/>
              </w:rPr>
              <w:t>129.</w:t>
            </w:r>
            <w:r w:rsidR="00EE2A7A" w:rsidRPr="00385022">
              <w:rPr>
                <w:rFonts w:eastAsia="DengXian" w:cstheme="minorHAnsi" w:hint="eastAsia"/>
                <w:color w:val="000000"/>
                <w:lang w:eastAsia="zh-CN"/>
              </w:rPr>
              <w:t>3</w:t>
            </w:r>
          </w:p>
        </w:tc>
      </w:tr>
      <w:tr w:rsidR="00EE2A7A" w:rsidRPr="00385022" w14:paraId="6514E860" w14:textId="77777777" w:rsidTr="00A75C37">
        <w:trPr>
          <w:trHeight w:val="300"/>
        </w:trPr>
        <w:tc>
          <w:tcPr>
            <w:tcW w:w="1803" w:type="dxa"/>
          </w:tcPr>
          <w:p w14:paraId="19FBAE8A" w14:textId="2551DC12" w:rsidR="00EE2A7A" w:rsidRPr="00385022" w:rsidRDefault="00EE2A7A">
            <w:pPr>
              <w:rPr>
                <w:rFonts w:cstheme="minorHAnsi"/>
                <w:b/>
                <w:lang w:eastAsia="zh-CN"/>
              </w:rPr>
            </w:pPr>
            <w:r w:rsidRPr="00385022">
              <w:rPr>
                <w:rFonts w:cstheme="minorHAnsi" w:hint="eastAsia"/>
                <w:b/>
                <w:lang w:eastAsia="zh-CN"/>
              </w:rPr>
              <w:t>Total</w:t>
            </w:r>
          </w:p>
        </w:tc>
        <w:tc>
          <w:tcPr>
            <w:tcW w:w="4215" w:type="dxa"/>
            <w:gridSpan w:val="2"/>
            <w:shd w:val="clear" w:color="auto" w:fill="AEAAAA" w:themeFill="background2" w:themeFillShade="BF"/>
          </w:tcPr>
          <w:p w14:paraId="74E114A4" w14:textId="77777777" w:rsidR="00EE2A7A" w:rsidRPr="00385022" w:rsidRDefault="00EE2A7A">
            <w:pPr>
              <w:jc w:val="center"/>
              <w:rPr>
                <w:rFonts w:cstheme="minorHAnsi"/>
                <w:lang w:eastAsia="zh-CN"/>
              </w:rPr>
            </w:pPr>
          </w:p>
        </w:tc>
        <w:tc>
          <w:tcPr>
            <w:tcW w:w="3120" w:type="dxa"/>
          </w:tcPr>
          <w:p w14:paraId="79E1C379" w14:textId="0D508A46" w:rsidR="00EE2A7A" w:rsidRPr="00385022" w:rsidRDefault="004446E0" w:rsidP="004C162D">
            <w:pPr>
              <w:keepNext/>
              <w:jc w:val="center"/>
              <w:rPr>
                <w:rFonts w:eastAsia="DengXian" w:cstheme="minorHAnsi"/>
                <w:color w:val="000000"/>
                <w:lang w:eastAsia="zh-CN"/>
              </w:rPr>
            </w:pPr>
            <w:r w:rsidRPr="00385022">
              <w:rPr>
                <w:rFonts w:eastAsia="DengXian" w:cstheme="minorHAnsi" w:hint="eastAsia"/>
                <w:color w:val="000000"/>
              </w:rPr>
              <w:t>9780.</w:t>
            </w:r>
            <w:r w:rsidRPr="00385022">
              <w:rPr>
                <w:rFonts w:eastAsia="DengXian" w:cstheme="minorHAnsi" w:hint="eastAsia"/>
                <w:color w:val="000000"/>
                <w:lang w:eastAsia="zh-CN"/>
              </w:rPr>
              <w:t>3</w:t>
            </w:r>
          </w:p>
        </w:tc>
      </w:tr>
    </w:tbl>
    <w:p w14:paraId="6C5FDD2B" w14:textId="77777777" w:rsidR="002B0BA7" w:rsidRDefault="002B0BA7" w:rsidP="00507B9D">
      <w:pPr>
        <w:rPr>
          <w:b/>
        </w:rPr>
      </w:pPr>
    </w:p>
    <w:p w14:paraId="0BB3A29B" w14:textId="05280BF8" w:rsidR="00F75365" w:rsidRPr="005C7E5A" w:rsidRDefault="006237E3" w:rsidP="00507B9D">
      <w:r w:rsidRPr="005C7E5A">
        <w:rPr>
          <w:rFonts w:hint="eastAsia"/>
          <w:b/>
        </w:rPr>
        <w:t xml:space="preserve">Total </w:t>
      </w:r>
      <w:r w:rsidRPr="005C7E5A">
        <w:rPr>
          <w:b/>
        </w:rPr>
        <w:t>embodied carbon</w:t>
      </w:r>
      <w:r w:rsidRPr="005C7E5A">
        <w:rPr>
          <w:rFonts w:hint="eastAsia"/>
          <w:b/>
          <w:lang w:eastAsia="zh-CN"/>
        </w:rPr>
        <w:t>=</w:t>
      </w:r>
      <w:r w:rsidR="00EE0E98" w:rsidRPr="005C7E5A">
        <w:rPr>
          <w:rFonts w:hint="eastAsia"/>
          <w:b/>
          <w:lang w:eastAsia="zh-CN"/>
        </w:rPr>
        <w:t>9780.3+</w:t>
      </w:r>
      <w:r w:rsidR="00F46773" w:rsidRPr="005C7E5A">
        <w:rPr>
          <w:rFonts w:hint="eastAsia"/>
          <w:b/>
          <w:lang w:eastAsia="zh-CN"/>
        </w:rPr>
        <w:t>121305=</w:t>
      </w:r>
      <w:r w:rsidR="00D11783" w:rsidRPr="005C7E5A">
        <w:rPr>
          <w:rFonts w:hint="eastAsia"/>
          <w:b/>
          <w:lang w:eastAsia="zh-CN"/>
        </w:rPr>
        <w:t>131085.3</w:t>
      </w:r>
      <w:r w:rsidR="00A759AA" w:rsidRPr="005C7E5A">
        <w:rPr>
          <w:b/>
        </w:rPr>
        <w:t xml:space="preserve"> </w:t>
      </w:r>
      <w:bookmarkStart w:id="67" w:name="_Hlk181164836"/>
      <w:r w:rsidR="00A759AA" w:rsidRPr="005C7E5A">
        <w:rPr>
          <w:b/>
        </w:rPr>
        <w:t>kgCO2e</w:t>
      </w:r>
      <w:bookmarkEnd w:id="67"/>
    </w:p>
    <w:p w14:paraId="3F07CE9B" w14:textId="085C3811" w:rsidR="00FC2A50" w:rsidRDefault="0039427D" w:rsidP="006F4D49">
      <w:pPr>
        <w:jc w:val="both"/>
      </w:pPr>
      <w:r w:rsidRPr="0039427D">
        <w:t xml:space="preserve">Since the whole </w:t>
      </w:r>
      <w:r>
        <w:rPr>
          <w:rFonts w:hint="eastAsia"/>
          <w:lang w:eastAsia="zh-CN"/>
        </w:rPr>
        <w:t>building</w:t>
      </w:r>
      <w:r w:rsidRPr="0039427D">
        <w:t xml:space="preserve"> has two floors, the area can be calculated to be 876.25 square meters, so we can divide the emb</w:t>
      </w:r>
      <w:r w:rsidR="00D10939">
        <w:t xml:space="preserve">odied carbon </w:t>
      </w:r>
      <w:r w:rsidRPr="0039427D">
        <w:t>by the area to get the estimated carbon footprint. So</w:t>
      </w:r>
      <w:r w:rsidR="00FC2A50">
        <w:t>:</w:t>
      </w:r>
    </w:p>
    <w:p w14:paraId="77C56A4D" w14:textId="015F45DD" w:rsidR="00F75365" w:rsidRPr="00B63A5D" w:rsidRDefault="0039427D" w:rsidP="00FC2A50">
      <w:pPr>
        <w:jc w:val="center"/>
        <w:rPr>
          <w:b/>
          <w:lang w:eastAsia="zh-CN"/>
        </w:rPr>
      </w:pPr>
      <w:r w:rsidRPr="00B63A5D">
        <w:rPr>
          <w:b/>
          <w:bCs/>
        </w:rPr>
        <w:t>131085/876.25=149.59</w:t>
      </w:r>
      <w:r w:rsidR="00320E25" w:rsidRPr="005C7E5A">
        <w:rPr>
          <w:b/>
        </w:rPr>
        <w:t xml:space="preserve"> </w:t>
      </w:r>
      <w:r w:rsidR="00320E25" w:rsidRPr="00B63A5D">
        <w:rPr>
          <w:b/>
          <w:bCs/>
        </w:rPr>
        <w:t>kgCO2e</w:t>
      </w:r>
      <w:r w:rsidR="00320E25" w:rsidRPr="00B63A5D">
        <w:rPr>
          <w:rFonts w:hint="eastAsia"/>
          <w:b/>
          <w:bCs/>
          <w:lang w:eastAsia="zh-CN"/>
        </w:rPr>
        <w:t>/m</w:t>
      </w:r>
      <w:r w:rsidR="00B62132" w:rsidRPr="00B63A5D">
        <w:rPr>
          <w:rFonts w:hint="eastAsia"/>
          <w:b/>
          <w:bCs/>
          <w:vertAlign w:val="superscript"/>
          <w:lang w:eastAsia="zh-CN"/>
        </w:rPr>
        <w:t>2</w:t>
      </w:r>
    </w:p>
    <w:p w14:paraId="4FBD8714" w14:textId="4966B918" w:rsidR="00FC2A50" w:rsidRDefault="7253C0E4" w:rsidP="006F4D49">
      <w:pPr>
        <w:jc w:val="both"/>
        <w:rPr>
          <w:rFonts w:ascii="Calibri" w:eastAsia="Calibri" w:hAnsi="Calibri" w:cs="Calibri"/>
          <w:color w:val="2A2F45"/>
          <w:lang w:val="en-US"/>
        </w:rPr>
      </w:pPr>
      <w:r w:rsidRPr="005C7E5A">
        <w:rPr>
          <w:rFonts w:ascii="Calibri" w:eastAsia="Calibri" w:hAnsi="Calibri" w:cs="Calibri"/>
          <w:color w:val="2A2F45"/>
          <w:lang w:val="en-US"/>
        </w:rPr>
        <w:t>Since stages A1 to A3 account for about 50% of the total carbon sequestration, we can calculate the total carbon sequestration during the structure's lifecycle, which is approximately</w:t>
      </w:r>
      <w:r w:rsidR="00FC2A50">
        <w:rPr>
          <w:rFonts w:ascii="Calibri" w:eastAsia="Calibri" w:hAnsi="Calibri" w:cs="Calibri"/>
          <w:color w:val="2A2F45"/>
          <w:lang w:val="en-US"/>
        </w:rPr>
        <w:t>:</w:t>
      </w:r>
    </w:p>
    <w:p w14:paraId="7776C39C" w14:textId="43EF55DB" w:rsidR="00F75365" w:rsidRDefault="7253C0E4" w:rsidP="00FC2A50">
      <w:pPr>
        <w:jc w:val="center"/>
        <w:rPr>
          <w:b/>
          <w:lang w:eastAsia="zh-CN"/>
        </w:rPr>
      </w:pPr>
      <w:r w:rsidRPr="005C7E5A">
        <w:rPr>
          <w:rFonts w:ascii="Calibri" w:eastAsia="Calibri" w:hAnsi="Calibri" w:cs="Calibri"/>
          <w:b/>
          <w:color w:val="2A2F45"/>
          <w:lang w:val="en-US"/>
        </w:rPr>
        <w:t>149.59/50%=</w:t>
      </w:r>
      <w:r w:rsidR="5DEE25C7" w:rsidRPr="005C7E5A">
        <w:rPr>
          <w:rFonts w:ascii="Calibri" w:eastAsia="Calibri" w:hAnsi="Calibri" w:cs="Calibri"/>
          <w:b/>
          <w:color w:val="2A2F45"/>
          <w:lang w:val="en-US"/>
        </w:rPr>
        <w:t>299.18</w:t>
      </w:r>
      <w:r w:rsidR="5DEE25C7" w:rsidRPr="25AE17D3">
        <w:rPr>
          <w:b/>
          <w:bCs/>
        </w:rPr>
        <w:t xml:space="preserve"> kgCO2e/m</w:t>
      </w:r>
      <w:r w:rsidR="5DEE25C7" w:rsidRPr="25AE17D3">
        <w:rPr>
          <w:b/>
          <w:bCs/>
          <w:vertAlign w:val="superscript"/>
          <w:lang w:eastAsia="zh-CN"/>
        </w:rPr>
        <w:t>2</w:t>
      </w:r>
    </w:p>
    <w:p w14:paraId="5466FFD8" w14:textId="6B8C110B" w:rsidR="00CE2DDC" w:rsidRPr="00CE2DDC" w:rsidRDefault="00CE2DDC" w:rsidP="00CE2DDC">
      <w:pPr>
        <w:pStyle w:val="Heading1"/>
      </w:pPr>
      <w:bookmarkStart w:id="68" w:name="_Toc181171148"/>
      <w:r>
        <w:t>Construction Timeline</w:t>
      </w:r>
      <w:bookmarkEnd w:id="68"/>
      <w:r>
        <w:t xml:space="preserve"> </w:t>
      </w:r>
    </w:p>
    <w:p w14:paraId="43047280" w14:textId="2EC62B35" w:rsidR="00E4444F" w:rsidRPr="000F1943" w:rsidRDefault="005C1538" w:rsidP="006F4D49">
      <w:pPr>
        <w:jc w:val="both"/>
        <w:rPr>
          <w:rFonts w:ascii="Times New Roman" w:hAnsi="Times New Roman" w:cs="Times New Roman"/>
          <w:bCs/>
        </w:rPr>
      </w:pPr>
      <w:r w:rsidRPr="000F1943">
        <w:rPr>
          <w:rFonts w:ascii="Times New Roman" w:hAnsi="Times New Roman" w:cs="Times New Roman"/>
          <w:bCs/>
        </w:rPr>
        <w:t xml:space="preserve">The construction project is </w:t>
      </w:r>
      <w:r w:rsidR="008412FA" w:rsidRPr="000F1943">
        <w:rPr>
          <w:rFonts w:ascii="Times New Roman" w:hAnsi="Times New Roman" w:cs="Times New Roman"/>
          <w:bCs/>
        </w:rPr>
        <w:t xml:space="preserve">scheduled to </w:t>
      </w:r>
      <w:r w:rsidRPr="000F1943">
        <w:rPr>
          <w:rFonts w:ascii="Times New Roman" w:hAnsi="Times New Roman" w:cs="Times New Roman"/>
          <w:bCs/>
        </w:rPr>
        <w:t xml:space="preserve">span </w:t>
      </w:r>
      <w:r w:rsidR="00356B9A" w:rsidRPr="000F1943">
        <w:rPr>
          <w:rFonts w:ascii="Times New Roman" w:hAnsi="Times New Roman" w:cs="Times New Roman"/>
          <w:bCs/>
        </w:rPr>
        <w:t>27</w:t>
      </w:r>
      <w:r w:rsidRPr="000F1943">
        <w:rPr>
          <w:rFonts w:ascii="Times New Roman" w:hAnsi="Times New Roman" w:cs="Times New Roman"/>
          <w:bCs/>
        </w:rPr>
        <w:t xml:space="preserve"> weeks</w:t>
      </w:r>
      <w:r w:rsidR="008412FA" w:rsidRPr="000F1943">
        <w:rPr>
          <w:rFonts w:ascii="Times New Roman" w:hAnsi="Times New Roman" w:cs="Times New Roman"/>
          <w:bCs/>
        </w:rPr>
        <w:t>, running</w:t>
      </w:r>
      <w:r w:rsidR="00884D9A" w:rsidRPr="000F1943">
        <w:rPr>
          <w:rFonts w:ascii="Times New Roman" w:hAnsi="Times New Roman" w:cs="Times New Roman"/>
          <w:bCs/>
        </w:rPr>
        <w:t xml:space="preserve"> from </w:t>
      </w:r>
      <w:r w:rsidR="00C231DF" w:rsidRPr="000F1943">
        <w:rPr>
          <w:rFonts w:ascii="Times New Roman" w:hAnsi="Times New Roman" w:cs="Times New Roman"/>
          <w:bCs/>
        </w:rPr>
        <w:t>November</w:t>
      </w:r>
      <w:r w:rsidRPr="000F1943">
        <w:rPr>
          <w:rFonts w:ascii="Times New Roman" w:hAnsi="Times New Roman" w:cs="Times New Roman"/>
          <w:bCs/>
        </w:rPr>
        <w:t xml:space="preserve"> </w:t>
      </w:r>
      <w:r w:rsidR="008412FA" w:rsidRPr="000F1943">
        <w:rPr>
          <w:rFonts w:ascii="Times New Roman" w:hAnsi="Times New Roman" w:cs="Times New Roman"/>
          <w:bCs/>
        </w:rPr>
        <w:t xml:space="preserve">1st </w:t>
      </w:r>
      <w:r w:rsidRPr="000F1943">
        <w:rPr>
          <w:rFonts w:ascii="Times New Roman" w:hAnsi="Times New Roman" w:cs="Times New Roman"/>
          <w:bCs/>
        </w:rPr>
        <w:t xml:space="preserve">to </w:t>
      </w:r>
      <w:r w:rsidR="008412FA" w:rsidRPr="000F1943">
        <w:rPr>
          <w:rFonts w:ascii="Times New Roman" w:hAnsi="Times New Roman" w:cs="Times New Roman"/>
          <w:bCs/>
        </w:rPr>
        <w:t>May</w:t>
      </w:r>
      <w:r w:rsidR="002972B4" w:rsidRPr="000F1943">
        <w:rPr>
          <w:rFonts w:ascii="Times New Roman" w:hAnsi="Times New Roman" w:cs="Times New Roman"/>
          <w:bCs/>
        </w:rPr>
        <w:t xml:space="preserve"> 2nd</w:t>
      </w:r>
      <w:r w:rsidR="008412FA" w:rsidRPr="000F1943">
        <w:rPr>
          <w:rFonts w:ascii="Times New Roman" w:hAnsi="Times New Roman" w:cs="Times New Roman"/>
          <w:bCs/>
        </w:rPr>
        <w:t>,</w:t>
      </w:r>
      <w:r w:rsidR="00A06FEB" w:rsidRPr="000F1943">
        <w:rPr>
          <w:rFonts w:ascii="Times New Roman" w:hAnsi="Times New Roman" w:cs="Times New Roman"/>
          <w:bCs/>
        </w:rPr>
        <w:t xml:space="preserve"> 2025</w:t>
      </w:r>
      <w:r w:rsidR="008412FA" w:rsidRPr="000F1943">
        <w:rPr>
          <w:rFonts w:ascii="Times New Roman" w:hAnsi="Times New Roman" w:cs="Times New Roman"/>
          <w:bCs/>
        </w:rPr>
        <w:t xml:space="preserve">, </w:t>
      </w:r>
      <w:r w:rsidR="00A06639">
        <w:rPr>
          <w:rFonts w:ascii="Times New Roman" w:hAnsi="Times New Roman" w:cs="Times New Roman"/>
          <w:bCs/>
        </w:rPr>
        <w:t xml:space="preserve">and </w:t>
      </w:r>
      <w:r w:rsidR="008412FA" w:rsidRPr="000F1943">
        <w:rPr>
          <w:rFonts w:ascii="Times New Roman" w:hAnsi="Times New Roman" w:cs="Times New Roman"/>
          <w:bCs/>
        </w:rPr>
        <w:t>organized</w:t>
      </w:r>
      <w:r w:rsidRPr="000F1943">
        <w:rPr>
          <w:rFonts w:ascii="Times New Roman" w:hAnsi="Times New Roman" w:cs="Times New Roman"/>
          <w:bCs/>
        </w:rPr>
        <w:t xml:space="preserve"> into sequential phases to </w:t>
      </w:r>
      <w:r w:rsidR="008412FA" w:rsidRPr="000F1943">
        <w:rPr>
          <w:rFonts w:ascii="Times New Roman" w:hAnsi="Times New Roman" w:cs="Times New Roman"/>
          <w:bCs/>
        </w:rPr>
        <w:t>enable</w:t>
      </w:r>
      <w:r w:rsidRPr="000F1943">
        <w:rPr>
          <w:rFonts w:ascii="Times New Roman" w:hAnsi="Times New Roman" w:cs="Times New Roman"/>
          <w:bCs/>
        </w:rPr>
        <w:t xml:space="preserve"> efficient completion and </w:t>
      </w:r>
      <w:r w:rsidR="008412FA" w:rsidRPr="000F1943">
        <w:rPr>
          <w:rFonts w:ascii="Times New Roman" w:hAnsi="Times New Roman" w:cs="Times New Roman"/>
          <w:bCs/>
        </w:rPr>
        <w:t>coordinated teamwork.</w:t>
      </w:r>
      <w:r w:rsidRPr="000F1943">
        <w:rPr>
          <w:rFonts w:ascii="Times New Roman" w:hAnsi="Times New Roman" w:cs="Times New Roman"/>
          <w:bCs/>
        </w:rPr>
        <w:t xml:space="preserve"> The </w:t>
      </w:r>
      <w:r w:rsidR="008412FA" w:rsidRPr="000F1943">
        <w:rPr>
          <w:rFonts w:ascii="Times New Roman" w:hAnsi="Times New Roman" w:cs="Times New Roman"/>
          <w:bCs/>
        </w:rPr>
        <w:t>project begins</w:t>
      </w:r>
      <w:r w:rsidRPr="000F1943">
        <w:rPr>
          <w:rFonts w:ascii="Times New Roman" w:hAnsi="Times New Roman" w:cs="Times New Roman"/>
          <w:bCs/>
        </w:rPr>
        <w:t xml:space="preserve"> with Site Preparation and </w:t>
      </w:r>
      <w:r w:rsidR="008412FA" w:rsidRPr="000F1943">
        <w:rPr>
          <w:rFonts w:ascii="Times New Roman" w:hAnsi="Times New Roman" w:cs="Times New Roman"/>
          <w:bCs/>
        </w:rPr>
        <w:t xml:space="preserve">Foundations, estimated to take </w:t>
      </w:r>
      <w:r w:rsidRPr="000F1943">
        <w:rPr>
          <w:rFonts w:ascii="Times New Roman" w:hAnsi="Times New Roman" w:cs="Times New Roman"/>
          <w:bCs/>
        </w:rPr>
        <w:t xml:space="preserve">4 weeks, </w:t>
      </w:r>
      <w:r w:rsidR="008412FA" w:rsidRPr="000F1943">
        <w:rPr>
          <w:rFonts w:ascii="Times New Roman" w:hAnsi="Times New Roman" w:cs="Times New Roman"/>
          <w:bCs/>
        </w:rPr>
        <w:t>focusing on</w:t>
      </w:r>
      <w:r w:rsidR="00A06639">
        <w:rPr>
          <w:rFonts w:ascii="Times New Roman" w:hAnsi="Times New Roman" w:cs="Times New Roman"/>
          <w:bCs/>
        </w:rPr>
        <w:t>-</w:t>
      </w:r>
      <w:r w:rsidRPr="000F1943">
        <w:rPr>
          <w:rFonts w:ascii="Times New Roman" w:hAnsi="Times New Roman" w:cs="Times New Roman"/>
          <w:bCs/>
        </w:rPr>
        <w:t xml:space="preserve">site </w:t>
      </w:r>
      <w:r w:rsidR="003E439A" w:rsidRPr="000F1943">
        <w:rPr>
          <w:rFonts w:ascii="Times New Roman" w:hAnsi="Times New Roman" w:cs="Times New Roman"/>
          <w:bCs/>
        </w:rPr>
        <w:t xml:space="preserve">investigation and </w:t>
      </w:r>
      <w:r w:rsidRPr="000F1943">
        <w:rPr>
          <w:rFonts w:ascii="Times New Roman" w:hAnsi="Times New Roman" w:cs="Times New Roman"/>
          <w:bCs/>
        </w:rPr>
        <w:t>clearing, excavation, and foundation installation</w:t>
      </w:r>
      <w:r w:rsidR="008412FA" w:rsidRPr="000F1943">
        <w:rPr>
          <w:rFonts w:ascii="Times New Roman" w:hAnsi="Times New Roman" w:cs="Times New Roman"/>
          <w:bCs/>
        </w:rPr>
        <w:t xml:space="preserve">. This is followed by the </w:t>
      </w:r>
      <w:r w:rsidRPr="000F1943">
        <w:rPr>
          <w:rFonts w:ascii="Times New Roman" w:hAnsi="Times New Roman" w:cs="Times New Roman"/>
          <w:bCs/>
        </w:rPr>
        <w:t>Structural Frame Construction phase</w:t>
      </w:r>
      <w:r w:rsidR="008412FA" w:rsidRPr="000F1943">
        <w:rPr>
          <w:rFonts w:ascii="Times New Roman" w:hAnsi="Times New Roman" w:cs="Times New Roman"/>
          <w:bCs/>
        </w:rPr>
        <w:t xml:space="preserve"> over </w:t>
      </w:r>
      <w:r w:rsidRPr="000F1943">
        <w:rPr>
          <w:rFonts w:ascii="Times New Roman" w:hAnsi="Times New Roman" w:cs="Times New Roman"/>
          <w:bCs/>
        </w:rPr>
        <w:t xml:space="preserve">8 weeks, </w:t>
      </w:r>
      <w:r w:rsidR="008412FA" w:rsidRPr="000F1943">
        <w:rPr>
          <w:rFonts w:ascii="Times New Roman" w:hAnsi="Times New Roman" w:cs="Times New Roman"/>
          <w:bCs/>
        </w:rPr>
        <w:t xml:space="preserve">where </w:t>
      </w:r>
      <w:r w:rsidRPr="000F1943">
        <w:rPr>
          <w:rFonts w:ascii="Times New Roman" w:hAnsi="Times New Roman" w:cs="Times New Roman"/>
          <w:bCs/>
        </w:rPr>
        <w:t>ground-floor and first-floor columns and beams</w:t>
      </w:r>
      <w:r w:rsidR="008412FA" w:rsidRPr="000F1943">
        <w:rPr>
          <w:rFonts w:ascii="Times New Roman" w:hAnsi="Times New Roman" w:cs="Times New Roman"/>
          <w:bCs/>
        </w:rPr>
        <w:t xml:space="preserve"> are constructed to form the building’s </w:t>
      </w:r>
      <w:r w:rsidRPr="000F1943">
        <w:rPr>
          <w:rFonts w:ascii="Times New Roman" w:hAnsi="Times New Roman" w:cs="Times New Roman"/>
          <w:bCs/>
        </w:rPr>
        <w:t>structural framework</w:t>
      </w:r>
      <w:r w:rsidR="008412FA" w:rsidRPr="000F1943">
        <w:rPr>
          <w:rFonts w:ascii="Times New Roman" w:hAnsi="Times New Roman" w:cs="Times New Roman"/>
          <w:bCs/>
        </w:rPr>
        <w:t xml:space="preserve">. Next, the </w:t>
      </w:r>
      <w:r w:rsidR="006C0DAE" w:rsidRPr="000F1943">
        <w:rPr>
          <w:rFonts w:ascii="Times New Roman" w:hAnsi="Times New Roman" w:cs="Times New Roman"/>
          <w:bCs/>
        </w:rPr>
        <w:t xml:space="preserve">External Facade and Non-Loadbearing Walls </w:t>
      </w:r>
      <w:r w:rsidR="008412FA" w:rsidRPr="000F1943">
        <w:rPr>
          <w:rFonts w:ascii="Times New Roman" w:hAnsi="Times New Roman" w:cs="Times New Roman"/>
          <w:bCs/>
        </w:rPr>
        <w:t xml:space="preserve">phase, lasting </w:t>
      </w:r>
      <w:r w:rsidR="006C0DAE" w:rsidRPr="000F1943">
        <w:rPr>
          <w:rFonts w:ascii="Times New Roman" w:hAnsi="Times New Roman" w:cs="Times New Roman"/>
          <w:bCs/>
        </w:rPr>
        <w:t>3 weeks</w:t>
      </w:r>
      <w:r w:rsidRPr="000F1943">
        <w:rPr>
          <w:rFonts w:ascii="Times New Roman" w:hAnsi="Times New Roman" w:cs="Times New Roman"/>
          <w:bCs/>
        </w:rPr>
        <w:t xml:space="preserve">, </w:t>
      </w:r>
      <w:r w:rsidR="008412FA" w:rsidRPr="000F1943">
        <w:rPr>
          <w:rFonts w:ascii="Times New Roman" w:hAnsi="Times New Roman" w:cs="Times New Roman"/>
          <w:bCs/>
        </w:rPr>
        <w:t>involves building</w:t>
      </w:r>
      <w:r w:rsidRPr="000F1943">
        <w:rPr>
          <w:rFonts w:ascii="Times New Roman" w:hAnsi="Times New Roman" w:cs="Times New Roman"/>
          <w:bCs/>
        </w:rPr>
        <w:t xml:space="preserve"> </w:t>
      </w:r>
      <w:r w:rsidR="006C0DAE" w:rsidRPr="000F1943">
        <w:rPr>
          <w:rFonts w:ascii="Times New Roman" w:hAnsi="Times New Roman" w:cs="Times New Roman"/>
          <w:bCs/>
        </w:rPr>
        <w:t xml:space="preserve">cavity brickwork </w:t>
      </w:r>
      <w:r w:rsidRPr="000F1943">
        <w:rPr>
          <w:rFonts w:ascii="Times New Roman" w:hAnsi="Times New Roman" w:cs="Times New Roman"/>
          <w:bCs/>
        </w:rPr>
        <w:t xml:space="preserve">and </w:t>
      </w:r>
      <w:r w:rsidR="008412FA" w:rsidRPr="000F1943">
        <w:rPr>
          <w:rFonts w:ascii="Times New Roman" w:hAnsi="Times New Roman" w:cs="Times New Roman"/>
          <w:bCs/>
        </w:rPr>
        <w:t xml:space="preserve">installing </w:t>
      </w:r>
      <w:r w:rsidR="006C0DAE" w:rsidRPr="000F1943">
        <w:rPr>
          <w:rFonts w:ascii="Times New Roman" w:hAnsi="Times New Roman" w:cs="Times New Roman"/>
          <w:bCs/>
        </w:rPr>
        <w:t>glazed facades</w:t>
      </w:r>
      <w:r w:rsidRPr="000F1943">
        <w:rPr>
          <w:rFonts w:ascii="Times New Roman" w:hAnsi="Times New Roman" w:cs="Times New Roman"/>
          <w:bCs/>
        </w:rPr>
        <w:t xml:space="preserve">. The </w:t>
      </w:r>
      <w:r w:rsidR="006C0DAE" w:rsidRPr="000F1943">
        <w:rPr>
          <w:rFonts w:ascii="Times New Roman" w:hAnsi="Times New Roman" w:cs="Times New Roman"/>
          <w:bCs/>
        </w:rPr>
        <w:t xml:space="preserve">Roof Construction and Installation </w:t>
      </w:r>
      <w:r w:rsidR="008412FA" w:rsidRPr="000F1943">
        <w:rPr>
          <w:rFonts w:ascii="Times New Roman" w:hAnsi="Times New Roman" w:cs="Times New Roman"/>
          <w:bCs/>
        </w:rPr>
        <w:t xml:space="preserve">phase follows, scheduled for </w:t>
      </w:r>
      <w:r w:rsidR="006C0DAE" w:rsidRPr="000F1943">
        <w:rPr>
          <w:rFonts w:ascii="Times New Roman" w:hAnsi="Times New Roman" w:cs="Times New Roman"/>
          <w:bCs/>
        </w:rPr>
        <w:t>2 weeks</w:t>
      </w:r>
      <w:r w:rsidR="008412FA" w:rsidRPr="000F1943">
        <w:rPr>
          <w:rFonts w:ascii="Times New Roman" w:hAnsi="Times New Roman" w:cs="Times New Roman"/>
          <w:bCs/>
        </w:rPr>
        <w:t xml:space="preserve">, covering the installation of the </w:t>
      </w:r>
      <w:r w:rsidRPr="000F1943">
        <w:rPr>
          <w:rFonts w:ascii="Times New Roman" w:hAnsi="Times New Roman" w:cs="Times New Roman"/>
          <w:bCs/>
        </w:rPr>
        <w:t xml:space="preserve">roof </w:t>
      </w:r>
      <w:r w:rsidR="008412FA" w:rsidRPr="000F1943">
        <w:rPr>
          <w:rFonts w:ascii="Times New Roman" w:hAnsi="Times New Roman" w:cs="Times New Roman"/>
          <w:bCs/>
        </w:rPr>
        <w:t>structure</w:t>
      </w:r>
      <w:r w:rsidRPr="000F1943">
        <w:rPr>
          <w:rFonts w:ascii="Times New Roman" w:hAnsi="Times New Roman" w:cs="Times New Roman"/>
          <w:bCs/>
        </w:rPr>
        <w:t xml:space="preserve"> and </w:t>
      </w:r>
      <w:r w:rsidR="006C0DAE" w:rsidRPr="000F1943">
        <w:rPr>
          <w:rFonts w:ascii="Times New Roman" w:hAnsi="Times New Roman" w:cs="Times New Roman"/>
          <w:bCs/>
        </w:rPr>
        <w:t>finishes</w:t>
      </w:r>
      <w:r w:rsidR="008412FA" w:rsidRPr="000F1943">
        <w:rPr>
          <w:rFonts w:ascii="Times New Roman" w:hAnsi="Times New Roman" w:cs="Times New Roman"/>
          <w:bCs/>
        </w:rPr>
        <w:t xml:space="preserve"> to meet</w:t>
      </w:r>
      <w:r w:rsidRPr="000F1943">
        <w:rPr>
          <w:rFonts w:ascii="Times New Roman" w:hAnsi="Times New Roman" w:cs="Times New Roman"/>
          <w:bCs/>
        </w:rPr>
        <w:t xml:space="preserve"> load requirements. </w:t>
      </w:r>
      <w:r w:rsidR="008412FA" w:rsidRPr="000F1943">
        <w:rPr>
          <w:rFonts w:ascii="Times New Roman" w:hAnsi="Times New Roman" w:cs="Times New Roman"/>
          <w:bCs/>
        </w:rPr>
        <w:t xml:space="preserve">Once the exterior is complete, the </w:t>
      </w:r>
      <w:r w:rsidR="006C0DAE" w:rsidRPr="000F1943">
        <w:rPr>
          <w:rFonts w:ascii="Times New Roman" w:hAnsi="Times New Roman" w:cs="Times New Roman"/>
          <w:bCs/>
        </w:rPr>
        <w:t xml:space="preserve">Internal Partitions and Stairs Installation </w:t>
      </w:r>
      <w:r w:rsidR="008412FA" w:rsidRPr="000F1943">
        <w:rPr>
          <w:rFonts w:ascii="Times New Roman" w:hAnsi="Times New Roman" w:cs="Times New Roman"/>
          <w:bCs/>
        </w:rPr>
        <w:t>phase (</w:t>
      </w:r>
      <w:r w:rsidRPr="000F1943">
        <w:rPr>
          <w:rFonts w:ascii="Times New Roman" w:hAnsi="Times New Roman" w:cs="Times New Roman"/>
          <w:bCs/>
        </w:rPr>
        <w:t>3 weeks</w:t>
      </w:r>
      <w:r w:rsidR="008412FA" w:rsidRPr="000F1943">
        <w:rPr>
          <w:rFonts w:ascii="Times New Roman" w:hAnsi="Times New Roman" w:cs="Times New Roman"/>
          <w:bCs/>
        </w:rPr>
        <w:t xml:space="preserve">) shapes the internal layout, followed by </w:t>
      </w:r>
      <w:r w:rsidR="006C0DAE" w:rsidRPr="000F1943">
        <w:rPr>
          <w:rFonts w:ascii="Times New Roman" w:hAnsi="Times New Roman" w:cs="Times New Roman"/>
          <w:bCs/>
        </w:rPr>
        <w:t xml:space="preserve">Mechanical, Electrical, and Plumbing (MEP) Works </w:t>
      </w:r>
      <w:r w:rsidRPr="000F1943">
        <w:rPr>
          <w:rFonts w:ascii="Times New Roman" w:hAnsi="Times New Roman" w:cs="Times New Roman"/>
          <w:bCs/>
        </w:rPr>
        <w:t xml:space="preserve">for </w:t>
      </w:r>
      <w:r w:rsidR="00AE2266" w:rsidRPr="000F1943">
        <w:rPr>
          <w:rFonts w:ascii="Times New Roman" w:hAnsi="Times New Roman" w:cs="Times New Roman"/>
          <w:bCs/>
        </w:rPr>
        <w:t>3</w:t>
      </w:r>
      <w:r w:rsidR="006C0DAE" w:rsidRPr="000F1943">
        <w:rPr>
          <w:rFonts w:ascii="Times New Roman" w:hAnsi="Times New Roman" w:cs="Times New Roman"/>
          <w:bCs/>
        </w:rPr>
        <w:t xml:space="preserve"> weeks, ensuring </w:t>
      </w:r>
      <w:r w:rsidR="008412FA" w:rsidRPr="000F1943">
        <w:rPr>
          <w:rFonts w:ascii="Times New Roman" w:hAnsi="Times New Roman" w:cs="Times New Roman"/>
          <w:bCs/>
        </w:rPr>
        <w:t>these systems integrate seamlessly with the structure. Finally,</w:t>
      </w:r>
      <w:r w:rsidRPr="000F1943">
        <w:rPr>
          <w:rFonts w:ascii="Times New Roman" w:hAnsi="Times New Roman" w:cs="Times New Roman"/>
          <w:bCs/>
        </w:rPr>
        <w:t xml:space="preserve"> </w:t>
      </w:r>
      <w:r w:rsidR="006C0DAE" w:rsidRPr="000F1943">
        <w:rPr>
          <w:rFonts w:ascii="Times New Roman" w:hAnsi="Times New Roman" w:cs="Times New Roman"/>
          <w:bCs/>
        </w:rPr>
        <w:t xml:space="preserve">Finishing Works </w:t>
      </w:r>
      <w:r w:rsidR="008412FA" w:rsidRPr="000F1943">
        <w:rPr>
          <w:rFonts w:ascii="Times New Roman" w:hAnsi="Times New Roman" w:cs="Times New Roman"/>
          <w:bCs/>
        </w:rPr>
        <w:t xml:space="preserve">over </w:t>
      </w:r>
      <w:r w:rsidR="000526E2" w:rsidRPr="000F1943">
        <w:rPr>
          <w:rFonts w:ascii="Times New Roman" w:hAnsi="Times New Roman" w:cs="Times New Roman"/>
          <w:bCs/>
        </w:rPr>
        <w:t>5</w:t>
      </w:r>
      <w:r w:rsidR="006C0DAE" w:rsidRPr="000F1943">
        <w:rPr>
          <w:rFonts w:ascii="Times New Roman" w:hAnsi="Times New Roman" w:cs="Times New Roman"/>
          <w:bCs/>
        </w:rPr>
        <w:t xml:space="preserve"> weeks</w:t>
      </w:r>
      <w:r w:rsidR="008412FA" w:rsidRPr="000F1943">
        <w:rPr>
          <w:rFonts w:ascii="Times New Roman" w:hAnsi="Times New Roman" w:cs="Times New Roman"/>
          <w:bCs/>
        </w:rPr>
        <w:t xml:space="preserve"> involve installing</w:t>
      </w:r>
      <w:r w:rsidR="006C0DAE" w:rsidRPr="000F1943">
        <w:rPr>
          <w:rFonts w:ascii="Times New Roman" w:hAnsi="Times New Roman" w:cs="Times New Roman"/>
          <w:bCs/>
        </w:rPr>
        <w:t xml:space="preserve"> flooring, wall </w:t>
      </w:r>
      <w:r w:rsidR="006C0DAE" w:rsidRPr="000F1943">
        <w:rPr>
          <w:rFonts w:ascii="Times New Roman" w:hAnsi="Times New Roman" w:cs="Times New Roman"/>
          <w:bCs/>
        </w:rPr>
        <w:lastRenderedPageBreak/>
        <w:t xml:space="preserve">finishes, </w:t>
      </w:r>
      <w:r w:rsidRPr="000F1943">
        <w:rPr>
          <w:rFonts w:ascii="Times New Roman" w:hAnsi="Times New Roman" w:cs="Times New Roman"/>
          <w:bCs/>
        </w:rPr>
        <w:t xml:space="preserve">and </w:t>
      </w:r>
      <w:r w:rsidR="006C0DAE" w:rsidRPr="000F1943">
        <w:rPr>
          <w:rFonts w:ascii="Times New Roman" w:hAnsi="Times New Roman" w:cs="Times New Roman"/>
          <w:bCs/>
        </w:rPr>
        <w:t xml:space="preserve">painting, </w:t>
      </w:r>
      <w:r w:rsidR="008412FA" w:rsidRPr="000F1943">
        <w:rPr>
          <w:rFonts w:ascii="Times New Roman" w:hAnsi="Times New Roman" w:cs="Times New Roman"/>
          <w:bCs/>
        </w:rPr>
        <w:t xml:space="preserve">ensuring alignment with </w:t>
      </w:r>
      <w:r w:rsidRPr="000F1943">
        <w:rPr>
          <w:rFonts w:ascii="Times New Roman" w:hAnsi="Times New Roman" w:cs="Times New Roman"/>
          <w:bCs/>
        </w:rPr>
        <w:t xml:space="preserve">design </w:t>
      </w:r>
      <w:r w:rsidR="006C0DAE" w:rsidRPr="000F1943">
        <w:rPr>
          <w:rFonts w:ascii="Times New Roman" w:hAnsi="Times New Roman" w:cs="Times New Roman"/>
          <w:bCs/>
        </w:rPr>
        <w:t xml:space="preserve">and aesthetic </w:t>
      </w:r>
      <w:r w:rsidR="008412FA" w:rsidRPr="000F1943">
        <w:rPr>
          <w:rFonts w:ascii="Times New Roman" w:hAnsi="Times New Roman" w:cs="Times New Roman"/>
          <w:bCs/>
        </w:rPr>
        <w:t>goals. Below</w:t>
      </w:r>
      <w:r w:rsidR="003A048D" w:rsidRPr="000F1943">
        <w:rPr>
          <w:rFonts w:ascii="Times New Roman" w:hAnsi="Times New Roman" w:cs="Times New Roman"/>
          <w:bCs/>
        </w:rPr>
        <w:t xml:space="preserve"> is a Gantt chart </w:t>
      </w:r>
      <w:r w:rsidR="008412FA" w:rsidRPr="000F1943">
        <w:rPr>
          <w:rFonts w:ascii="Times New Roman" w:hAnsi="Times New Roman" w:cs="Times New Roman"/>
          <w:bCs/>
        </w:rPr>
        <w:t>illustrating</w:t>
      </w:r>
      <w:r w:rsidR="003A048D" w:rsidRPr="000F1943">
        <w:rPr>
          <w:rFonts w:ascii="Times New Roman" w:hAnsi="Times New Roman" w:cs="Times New Roman"/>
          <w:bCs/>
        </w:rPr>
        <w:t xml:space="preserve"> the </w:t>
      </w:r>
      <w:r w:rsidR="008412FA" w:rsidRPr="000F1943">
        <w:rPr>
          <w:rFonts w:ascii="Times New Roman" w:hAnsi="Times New Roman" w:cs="Times New Roman"/>
          <w:bCs/>
        </w:rPr>
        <w:t xml:space="preserve">detailed </w:t>
      </w:r>
      <w:r w:rsidR="003A048D" w:rsidRPr="000F1943">
        <w:rPr>
          <w:rFonts w:ascii="Times New Roman" w:hAnsi="Times New Roman" w:cs="Times New Roman"/>
          <w:bCs/>
        </w:rPr>
        <w:t xml:space="preserve">timeline </w:t>
      </w:r>
      <w:r w:rsidR="008412FA" w:rsidRPr="000F1943">
        <w:rPr>
          <w:rFonts w:ascii="Times New Roman" w:hAnsi="Times New Roman" w:cs="Times New Roman"/>
          <w:bCs/>
        </w:rPr>
        <w:t>for</w:t>
      </w:r>
      <w:r w:rsidR="003A048D" w:rsidRPr="000F1943">
        <w:rPr>
          <w:rFonts w:ascii="Times New Roman" w:hAnsi="Times New Roman" w:cs="Times New Roman"/>
          <w:bCs/>
        </w:rPr>
        <w:t xml:space="preserve"> each phase</w:t>
      </w:r>
      <w:r w:rsidR="008412FA" w:rsidRPr="000F1943">
        <w:rPr>
          <w:rFonts w:ascii="Times New Roman" w:hAnsi="Times New Roman" w:cs="Times New Roman"/>
          <w:bCs/>
        </w:rPr>
        <w:t>, displaying how tasks are distributed</w:t>
      </w:r>
      <w:r w:rsidR="003A048D" w:rsidRPr="000F1943">
        <w:rPr>
          <w:rFonts w:ascii="Times New Roman" w:hAnsi="Times New Roman" w:cs="Times New Roman"/>
          <w:bCs/>
        </w:rPr>
        <w:t xml:space="preserve"> across the </w:t>
      </w:r>
      <w:r w:rsidR="008412FA" w:rsidRPr="000F1943">
        <w:rPr>
          <w:rFonts w:ascii="Times New Roman" w:hAnsi="Times New Roman" w:cs="Times New Roman"/>
          <w:bCs/>
        </w:rPr>
        <w:t>27-week</w:t>
      </w:r>
      <w:r w:rsidR="003A048D" w:rsidRPr="000F1943">
        <w:rPr>
          <w:rFonts w:ascii="Times New Roman" w:hAnsi="Times New Roman" w:cs="Times New Roman"/>
          <w:bCs/>
        </w:rPr>
        <w:t xml:space="preserve"> project duration</w:t>
      </w:r>
      <w:r w:rsidR="008412FA" w:rsidRPr="000F1943">
        <w:rPr>
          <w:rFonts w:ascii="Times New Roman" w:hAnsi="Times New Roman" w:cs="Times New Roman"/>
          <w:bCs/>
        </w:rPr>
        <w:t>.</w:t>
      </w:r>
    </w:p>
    <w:p w14:paraId="51C046BC" w14:textId="77777777" w:rsidR="002D57D5" w:rsidRDefault="002D57D5" w:rsidP="006C0DAE">
      <w:pPr>
        <w:rPr>
          <w:rFonts w:ascii="Times New Roman" w:hAnsi="Times New Roman" w:cs="Times New Roman"/>
          <w:bCs/>
        </w:rPr>
      </w:pPr>
    </w:p>
    <w:p w14:paraId="28035056" w14:textId="77777777" w:rsidR="00FD375D" w:rsidRDefault="00360B7C" w:rsidP="00FD375D">
      <w:pPr>
        <w:keepNext/>
      </w:pPr>
      <w:r>
        <w:rPr>
          <w:bCs/>
          <w:noProof/>
        </w:rPr>
        <w:drawing>
          <wp:inline distT="0" distB="0" distL="0" distR="0" wp14:anchorId="3559B10C" wp14:editId="6041EF4E">
            <wp:extent cx="5731510" cy="1584325"/>
            <wp:effectExtent l="0" t="0" r="0" b="3175"/>
            <wp:docPr id="1246864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4173" name="Picture 124686417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84325"/>
                    </a:xfrm>
                    <a:prstGeom prst="rect">
                      <a:avLst/>
                    </a:prstGeom>
                  </pic:spPr>
                </pic:pic>
              </a:graphicData>
            </a:graphic>
          </wp:inline>
        </w:drawing>
      </w:r>
    </w:p>
    <w:p w14:paraId="2C0A1FFA" w14:textId="1EA2BAB4" w:rsidR="00E4444F" w:rsidRPr="005C1538" w:rsidRDefault="00FD375D" w:rsidP="00C400C6">
      <w:pPr>
        <w:pStyle w:val="Caption"/>
        <w:jc w:val="center"/>
        <w:rPr>
          <w:bCs/>
        </w:rPr>
      </w:pPr>
      <w:r>
        <w:t xml:space="preserve">Figure </w:t>
      </w:r>
      <w:r>
        <w:fldChar w:fldCharType="begin"/>
      </w:r>
      <w:r>
        <w:instrText xml:space="preserve"> SEQ Figure \* ARABIC </w:instrText>
      </w:r>
      <w:r>
        <w:fldChar w:fldCharType="separate"/>
      </w:r>
      <w:r>
        <w:fldChar w:fldCharType="end"/>
      </w:r>
      <w:r>
        <w:t>: Construction Timeline Week 1-10</w:t>
      </w:r>
    </w:p>
    <w:p w14:paraId="782232E9" w14:textId="77777777" w:rsidR="00FD375D" w:rsidRDefault="00360B7C" w:rsidP="00FD375D">
      <w:pPr>
        <w:keepNext/>
      </w:pPr>
      <w:r>
        <w:rPr>
          <w:bCs/>
          <w:noProof/>
        </w:rPr>
        <w:drawing>
          <wp:inline distT="0" distB="0" distL="0" distR="0" wp14:anchorId="0A06ED78" wp14:editId="7E92C950">
            <wp:extent cx="5731510" cy="1459230"/>
            <wp:effectExtent l="0" t="0" r="0" b="1270"/>
            <wp:docPr id="636422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2535" name="Picture 63642253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459230"/>
                    </a:xfrm>
                    <a:prstGeom prst="rect">
                      <a:avLst/>
                    </a:prstGeom>
                  </pic:spPr>
                </pic:pic>
              </a:graphicData>
            </a:graphic>
          </wp:inline>
        </w:drawing>
      </w:r>
    </w:p>
    <w:p w14:paraId="50F6FD8D" w14:textId="63E15DF6" w:rsidR="00360B7C" w:rsidRDefault="00FD375D" w:rsidP="002B0BA7">
      <w:pPr>
        <w:pStyle w:val="Caption"/>
        <w:jc w:val="center"/>
        <w:rPr>
          <w:bCs/>
        </w:rPr>
      </w:pPr>
      <w:r>
        <w:t xml:space="preserve">Figure </w:t>
      </w:r>
      <w:r>
        <w:fldChar w:fldCharType="begin"/>
      </w:r>
      <w:r>
        <w:instrText xml:space="preserve"> SEQ Figure \* ARABIC </w:instrText>
      </w:r>
      <w:r>
        <w:fldChar w:fldCharType="separate"/>
      </w:r>
      <w:r>
        <w:fldChar w:fldCharType="end"/>
      </w:r>
      <w:r>
        <w:t>: Construction Timeline 8-19</w:t>
      </w:r>
    </w:p>
    <w:p w14:paraId="24915A6C" w14:textId="77777777" w:rsidR="00FD375D" w:rsidRDefault="00360B7C" w:rsidP="00FD375D">
      <w:pPr>
        <w:keepNext/>
      </w:pPr>
      <w:r>
        <w:rPr>
          <w:bCs/>
          <w:noProof/>
        </w:rPr>
        <w:drawing>
          <wp:inline distT="0" distB="0" distL="0" distR="0" wp14:anchorId="13526992" wp14:editId="6728424A">
            <wp:extent cx="5731510" cy="1939925"/>
            <wp:effectExtent l="0" t="0" r="0" b="3175"/>
            <wp:docPr id="18423264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26477" name="Picture 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939925"/>
                    </a:xfrm>
                    <a:prstGeom prst="rect">
                      <a:avLst/>
                    </a:prstGeom>
                  </pic:spPr>
                </pic:pic>
              </a:graphicData>
            </a:graphic>
          </wp:inline>
        </w:drawing>
      </w:r>
    </w:p>
    <w:p w14:paraId="38B5F4BA" w14:textId="57DE86A6" w:rsidR="00360B7C" w:rsidRPr="005C1538" w:rsidRDefault="00FD375D" w:rsidP="00C400C6">
      <w:pPr>
        <w:pStyle w:val="Caption"/>
        <w:jc w:val="center"/>
        <w:rPr>
          <w:bCs/>
        </w:rPr>
      </w:pPr>
      <w:r>
        <w:t xml:space="preserve">Figure </w:t>
      </w:r>
      <w:r>
        <w:fldChar w:fldCharType="begin"/>
      </w:r>
      <w:r>
        <w:instrText xml:space="preserve"> SEQ Figure \* ARABIC </w:instrText>
      </w:r>
      <w:r>
        <w:fldChar w:fldCharType="separate"/>
      </w:r>
      <w:r>
        <w:fldChar w:fldCharType="end"/>
      </w:r>
      <w:r>
        <w:t>: Construction Timeline 19-26</w:t>
      </w:r>
    </w:p>
    <w:p w14:paraId="71B030DE" w14:textId="52C38182" w:rsidR="7831D374" w:rsidRDefault="00F35D90" w:rsidP="25CAB08D">
      <w:r>
        <w:t>Sustainability</w:t>
      </w:r>
      <w:r w:rsidR="00C55E5C">
        <w:t xml:space="preserve"> Cost and Time considerations</w:t>
      </w:r>
    </w:p>
    <w:p w14:paraId="14DB3032" w14:textId="0540CBCB" w:rsidR="00464A0F" w:rsidRPr="006702D1" w:rsidRDefault="007C60E7" w:rsidP="00464A0F">
      <w:pPr>
        <w:pStyle w:val="Heading1"/>
        <w:rPr>
          <w:rFonts w:cs="Times New Roman"/>
        </w:rPr>
      </w:pPr>
      <w:bookmarkStart w:id="69" w:name="_Toc181171149"/>
      <w:r w:rsidRPr="006702D1">
        <w:rPr>
          <w:rFonts w:cs="Times New Roman"/>
        </w:rPr>
        <w:lastRenderedPageBreak/>
        <w:t>Conclusion</w:t>
      </w:r>
      <w:bookmarkEnd w:id="69"/>
      <w:r w:rsidR="00464A0F" w:rsidRPr="006702D1">
        <w:rPr>
          <w:rFonts w:cs="Times New Roman"/>
        </w:rPr>
        <w:t xml:space="preserve"> </w:t>
      </w:r>
    </w:p>
    <w:p w14:paraId="37D499B3" w14:textId="77777777" w:rsidR="00464A0F" w:rsidRPr="006702D1" w:rsidRDefault="00464A0F" w:rsidP="00464A0F">
      <w:pPr>
        <w:pStyle w:val="Heading2"/>
        <w:rPr>
          <w:rFonts w:cs="Times New Roman"/>
        </w:rPr>
      </w:pPr>
      <w:bookmarkStart w:id="70" w:name="_Toc180929114"/>
      <w:bookmarkStart w:id="71" w:name="_Toc181171150"/>
      <w:r w:rsidRPr="006702D1">
        <w:rPr>
          <w:rFonts w:cs="Times New Roman"/>
        </w:rPr>
        <w:t>Summary of Key Findings</w:t>
      </w:r>
      <w:bookmarkEnd w:id="70"/>
      <w:bookmarkEnd w:id="71"/>
    </w:p>
    <w:p w14:paraId="72192FF5" w14:textId="6D43F2D3" w:rsidR="00464A0F" w:rsidRDefault="00406CE2" w:rsidP="00464A0F">
      <w:pPr>
        <w:pStyle w:val="Heading1"/>
        <w:rPr>
          <w:rFonts w:cs="Times New Roman"/>
        </w:rPr>
      </w:pPr>
      <w:bookmarkStart w:id="72" w:name="_Toc181171151"/>
      <w:r>
        <w:rPr>
          <w:rFonts w:cs="Times New Roman"/>
        </w:rPr>
        <w:t>Appendix</w:t>
      </w:r>
      <w:bookmarkEnd w:id="72"/>
    </w:p>
    <w:p w14:paraId="234575E9" w14:textId="77777777" w:rsidR="00E947E4" w:rsidRDefault="00C76973" w:rsidP="00E947E4">
      <w:pPr>
        <w:keepNext/>
      </w:pPr>
      <w:r w:rsidRPr="00C76973">
        <w:drawing>
          <wp:inline distT="0" distB="0" distL="0" distR="0" wp14:anchorId="79DDE107" wp14:editId="24D2F76D">
            <wp:extent cx="5731510" cy="3989705"/>
            <wp:effectExtent l="0" t="0" r="2540" b="0"/>
            <wp:docPr id="3691620" name="Picture 1" descr="A drawing of a grid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620" name="Picture 1" descr="A drawing of a grid and numbers&#10;&#10;Description automatically generated with medium confidence"/>
                    <pic:cNvPicPr/>
                  </pic:nvPicPr>
                  <pic:blipFill>
                    <a:blip r:embed="rId63"/>
                    <a:stretch>
                      <a:fillRect/>
                    </a:stretch>
                  </pic:blipFill>
                  <pic:spPr>
                    <a:xfrm>
                      <a:off x="0" y="0"/>
                      <a:ext cx="5731510" cy="3989705"/>
                    </a:xfrm>
                    <a:prstGeom prst="rect">
                      <a:avLst/>
                    </a:prstGeom>
                  </pic:spPr>
                </pic:pic>
              </a:graphicData>
            </a:graphic>
          </wp:inline>
        </w:drawing>
      </w:r>
    </w:p>
    <w:p w14:paraId="31302F20" w14:textId="0EE077CF" w:rsidR="00C76973" w:rsidRPr="00C76973" w:rsidRDefault="00E947E4" w:rsidP="00F83E78">
      <w:pPr>
        <w:pStyle w:val="Caption"/>
        <w:jc w:val="center"/>
      </w:pPr>
      <w:r>
        <w:t xml:space="preserve">Figure </w:t>
      </w:r>
      <w:r>
        <w:fldChar w:fldCharType="begin"/>
      </w:r>
      <w:r>
        <w:instrText xml:space="preserve"> SEQ Figure \* ARABIC </w:instrText>
      </w:r>
      <w:r>
        <w:fldChar w:fldCharType="separate"/>
      </w:r>
      <w:r>
        <w:fldChar w:fldCharType="end"/>
      </w:r>
      <w:r>
        <w:t>: Slab reinforcement</w:t>
      </w:r>
    </w:p>
    <w:sdt>
      <w:sdtPr>
        <w:tag w:val="MENDELEY_BIBLIOGRAPHY"/>
        <w:id w:val="1983956571"/>
        <w:placeholder>
          <w:docPart w:val="DefaultPlaceholder_-1854013440"/>
        </w:placeholder>
      </w:sdtPr>
      <w:sdtEndPr>
        <w:rPr>
          <w:color w:val="000000" w:themeColor="text1"/>
        </w:rPr>
      </w:sdtEndPr>
      <w:sdtContent>
        <w:p w14:paraId="1C41C784" w14:textId="5312979B" w:rsidR="0A605E18" w:rsidRDefault="000F1943" w:rsidP="00B56AAB">
          <w:pPr>
            <w:autoSpaceDE w:val="0"/>
            <w:autoSpaceDN w:val="0"/>
            <w:ind w:left="12960"/>
            <w:divId w:val="1258752647"/>
          </w:pPr>
          <w:r w:rsidRPr="000F1943">
            <w:t>Design of Structural E</w:t>
          </w:r>
          <w:r w:rsidRPr="000F1943">
            <w:lastRenderedPageBreak/>
            <w:t>lements Third Edition. (n.d.).</w:t>
          </w:r>
        </w:p>
        <w:p w14:paraId="68F7FEF2" w14:textId="42558A19" w:rsidR="00C83CF6" w:rsidRPr="00B56AAB" w:rsidRDefault="00C83CF6" w:rsidP="00B56AAB">
          <w:pPr>
            <w:autoSpaceDE w:val="0"/>
            <w:autoSpaceDN w:val="0"/>
            <w:ind w:left="480"/>
            <w:divId w:val="1258752647"/>
            <w:rPr>
              <w:rFonts w:eastAsia="Times New Roman"/>
              <w:color w:val="000000"/>
              <w:sz w:val="24"/>
              <w:szCs w:val="24"/>
            </w:rPr>
          </w:pPr>
          <w:r w:rsidRPr="00C83CF6">
            <w:rPr>
              <w:rFonts w:eastAsia="Times New Roman"/>
              <w:color w:val="000000"/>
              <w:sz w:val="24"/>
              <w:szCs w:val="24"/>
            </w:rPr>
            <w:t>https://basicengn.wordpress.com/wp-content/uploads/2019/09/arya-chanakya-design-of-structural-elements.pdf</w:t>
          </w:r>
        </w:p>
      </w:sdtContent>
    </w:sdt>
    <w:p w14:paraId="47A843F3" w14:textId="55485073" w:rsidR="0A605E18" w:rsidRDefault="0A605E18" w:rsidP="0A605E18">
      <w:pPr>
        <w:rPr>
          <w:rFonts w:ascii="Times New Roman" w:hAnsi="Times New Roman" w:cs="Times New Roman"/>
        </w:rPr>
      </w:pPr>
    </w:p>
    <w:p w14:paraId="72454CD0" w14:textId="1CB37D48" w:rsidR="6111C434" w:rsidRDefault="6111C434" w:rsidP="0A605E18">
      <w:pPr>
        <w:rPr>
          <w:rFonts w:ascii="Times New Roman" w:hAnsi="Times New Roman" w:cs="Times New Roman"/>
        </w:rPr>
      </w:pPr>
      <w:hyperlink r:id="rId64">
        <w:r w:rsidRPr="6F31D0E4">
          <w:rPr>
            <w:rStyle w:val="Hyperlink"/>
            <w:rFonts w:ascii="Times New Roman" w:hAnsi="Times New Roman" w:cs="Times New Roman"/>
          </w:rPr>
          <w:t>https://nextdaysteel.co.uk/products/32mm-rebar</w:t>
        </w:r>
      </w:hyperlink>
    </w:p>
    <w:p w14:paraId="123C7D41" w14:textId="40F5898E" w:rsidR="52C887DC" w:rsidRPr="00C33F71" w:rsidRDefault="52C887DC" w:rsidP="32FE5D91">
      <w:pPr>
        <w:spacing w:after="240" w:line="360" w:lineRule="auto"/>
        <w:rPr>
          <w:lang w:eastAsia="zh-CN"/>
        </w:rPr>
      </w:pPr>
      <w:r w:rsidRPr="32FE5D91">
        <w:rPr>
          <w:rFonts w:ascii="Times New Roman" w:eastAsia="Times New Roman" w:hAnsi="Times New Roman" w:cs="Times New Roman"/>
          <w:sz w:val="24"/>
          <w:szCs w:val="24"/>
        </w:rPr>
        <w:t xml:space="preserve">Next Day Steel Ltd. (2023). </w:t>
      </w:r>
      <w:r w:rsidRPr="32FE5D91">
        <w:rPr>
          <w:rFonts w:ascii="Times New Roman" w:eastAsia="Times New Roman" w:hAnsi="Times New Roman" w:cs="Times New Roman"/>
          <w:i/>
          <w:iCs/>
          <w:sz w:val="24"/>
          <w:szCs w:val="24"/>
        </w:rPr>
        <w:t>T32 Rebar - 32mm High Tensile Reinforcement Bar</w:t>
      </w:r>
      <w:r w:rsidRPr="32FE5D91">
        <w:rPr>
          <w:rFonts w:ascii="Times New Roman" w:eastAsia="Times New Roman" w:hAnsi="Times New Roman" w:cs="Times New Roman"/>
          <w:sz w:val="24"/>
          <w:szCs w:val="24"/>
        </w:rPr>
        <w:t xml:space="preserve">. [online] Available at: </w:t>
      </w:r>
      <w:hyperlink r:id="rId65">
        <w:r w:rsidRPr="32FE5D91">
          <w:rPr>
            <w:rStyle w:val="Hyperlink"/>
            <w:rFonts w:ascii="Times New Roman" w:eastAsia="Times New Roman" w:hAnsi="Times New Roman" w:cs="Times New Roman"/>
            <w:sz w:val="24"/>
            <w:szCs w:val="24"/>
          </w:rPr>
          <w:t>https://nextdaysteel.co.uk/products/32mm-rebar</w:t>
        </w:r>
      </w:hyperlink>
      <w:r w:rsidRPr="32FE5D91">
        <w:rPr>
          <w:rFonts w:ascii="Times New Roman" w:eastAsia="Times New Roman" w:hAnsi="Times New Roman" w:cs="Times New Roman"/>
          <w:sz w:val="24"/>
          <w:szCs w:val="24"/>
        </w:rPr>
        <w:t xml:space="preserve"> [Accessed 29 Oct. 2024].</w:t>
      </w:r>
    </w:p>
    <w:p w14:paraId="51CFAE2F" w14:textId="0975180F" w:rsidR="6F31D0E4" w:rsidRDefault="6F31D0E4" w:rsidP="6F31D0E4">
      <w:pPr>
        <w:rPr>
          <w:rFonts w:ascii="Times New Roman" w:hAnsi="Times New Roman" w:cs="Times New Roman"/>
        </w:rPr>
      </w:pPr>
    </w:p>
    <w:p w14:paraId="2B1FEF27" w14:textId="77777777" w:rsidR="00C33F71" w:rsidRPr="00C33F71" w:rsidRDefault="00C33F71" w:rsidP="1C180E3B">
      <w:pPr>
        <w:rPr>
          <w:rFonts w:ascii="Times New Roman" w:hAnsi="Times New Roman" w:cs="Times New Roman"/>
        </w:rPr>
      </w:pPr>
    </w:p>
    <w:p w14:paraId="675FD99D" w14:textId="52F891DD" w:rsidR="0816C10F" w:rsidRDefault="52C887DC" w:rsidP="4DF66722">
      <w:pPr>
        <w:spacing w:after="240" w:line="360" w:lineRule="auto"/>
      </w:pPr>
      <w:proofErr w:type="spellStart"/>
      <w:r w:rsidRPr="4DF66722">
        <w:rPr>
          <w:rFonts w:ascii="Times New Roman" w:eastAsia="Times New Roman" w:hAnsi="Times New Roman" w:cs="Times New Roman"/>
          <w:sz w:val="24"/>
          <w:szCs w:val="24"/>
          <w:lang w:val="en-US"/>
        </w:rPr>
        <w:t>IStructE</w:t>
      </w:r>
      <w:proofErr w:type="spellEnd"/>
      <w:r w:rsidRPr="4DF66722">
        <w:rPr>
          <w:rFonts w:ascii="Times New Roman" w:eastAsia="Times New Roman" w:hAnsi="Times New Roman" w:cs="Times New Roman"/>
          <w:sz w:val="24"/>
          <w:szCs w:val="24"/>
          <w:lang w:val="en-US"/>
        </w:rPr>
        <w:t xml:space="preserve"> (2020). </w:t>
      </w:r>
      <w:r w:rsidRPr="4DF66722">
        <w:rPr>
          <w:rFonts w:ascii="Times New Roman" w:eastAsia="Times New Roman" w:hAnsi="Times New Roman" w:cs="Times New Roman"/>
          <w:i/>
          <w:iCs/>
          <w:sz w:val="24"/>
          <w:szCs w:val="24"/>
          <w:lang w:val="en-US"/>
        </w:rPr>
        <w:t>How to calculate embodied carbon - The Institution of Structural Engineers</w:t>
      </w:r>
      <w:r w:rsidRPr="4DF66722">
        <w:rPr>
          <w:rFonts w:ascii="Times New Roman" w:eastAsia="Times New Roman" w:hAnsi="Times New Roman" w:cs="Times New Roman"/>
          <w:sz w:val="24"/>
          <w:szCs w:val="24"/>
          <w:lang w:val="en-US"/>
        </w:rPr>
        <w:t xml:space="preserve">. [online] </w:t>
      </w:r>
      <w:r>
        <w:fldChar w:fldCharType="begin"/>
      </w:r>
      <w:r>
        <w:instrText>HYPERLINK \h</w:instrText>
      </w:r>
      <w:r>
        <w:fldChar w:fldCharType="separate"/>
      </w:r>
      <w:r w:rsidR="009B5214">
        <w:rPr>
          <w:b/>
          <w:bCs/>
          <w:lang w:val="en-US"/>
        </w:rPr>
        <w:t>Error! Hyperlink reference not valid.</w:t>
      </w:r>
      <w:r>
        <w:rPr>
          <w:rStyle w:val="Hyperlink"/>
          <w:rFonts w:ascii="Times New Roman" w:eastAsia="Times New Roman" w:hAnsi="Times New Roman" w:cs="Times New Roman"/>
          <w:sz w:val="24"/>
          <w:szCs w:val="24"/>
          <w:lang w:val="en-US"/>
        </w:rPr>
        <w:fldChar w:fldCharType="end"/>
      </w:r>
      <w:r w:rsidRPr="4DF66722">
        <w:rPr>
          <w:rFonts w:ascii="Times New Roman" w:eastAsia="Times New Roman" w:hAnsi="Times New Roman" w:cs="Times New Roman"/>
          <w:sz w:val="24"/>
          <w:szCs w:val="24"/>
          <w:lang w:val="en-US"/>
        </w:rPr>
        <w:t xml:space="preserve">. Available at: </w:t>
      </w:r>
      <w:hyperlink r:id="rId66">
        <w:r w:rsidRPr="4DF66722">
          <w:rPr>
            <w:rStyle w:val="Hyperlink"/>
            <w:rFonts w:ascii="Times New Roman" w:eastAsia="Times New Roman" w:hAnsi="Times New Roman" w:cs="Times New Roman"/>
            <w:sz w:val="24"/>
            <w:szCs w:val="24"/>
            <w:lang w:val="en-US"/>
          </w:rPr>
          <w:t>https://www.istructe.org/resources/guidance/how-to-calculate-embodied-carbon/</w:t>
        </w:r>
      </w:hyperlink>
      <w:r w:rsidRPr="4DF66722">
        <w:rPr>
          <w:rFonts w:ascii="Times New Roman" w:eastAsia="Times New Roman" w:hAnsi="Times New Roman" w:cs="Times New Roman"/>
          <w:sz w:val="24"/>
          <w:szCs w:val="24"/>
          <w:lang w:val="en-US"/>
        </w:rPr>
        <w:t>.</w:t>
      </w:r>
    </w:p>
    <w:p w14:paraId="27E13D8B" w14:textId="77777777" w:rsidR="00C33F71" w:rsidRDefault="00C33F71" w:rsidP="0816C10F">
      <w:pPr>
        <w:rPr>
          <w:rFonts w:ascii="Times New Roman" w:hAnsi="Times New Roman" w:cs="Times New Roman"/>
          <w:lang w:eastAsia="zh-CN"/>
        </w:rPr>
      </w:pPr>
    </w:p>
    <w:p w14:paraId="149F7FDB" w14:textId="084DB339" w:rsidR="0816C10F" w:rsidRDefault="005E0CE0" w:rsidP="0816C10F">
      <w:pPr>
        <w:rPr>
          <w:rFonts w:ascii="Times New Roman" w:hAnsi="Times New Roman" w:cs="Times New Roman"/>
          <w:lang w:eastAsia="zh-CN"/>
        </w:rPr>
      </w:pPr>
      <w:r>
        <w:rPr>
          <w:rFonts w:ascii="Times New Roman" w:hAnsi="Times New Roman" w:cs="Times New Roman" w:hint="eastAsia"/>
          <w:lang w:eastAsia="zh-CN"/>
        </w:rPr>
        <w:t>MIDRENDER</w:t>
      </w:r>
      <w:r w:rsidR="00C81174">
        <w:rPr>
          <w:rFonts w:ascii="Times New Roman" w:hAnsi="Times New Roman" w:cs="Times New Roman" w:hint="eastAsia"/>
          <w:lang w:eastAsia="zh-CN"/>
        </w:rPr>
        <w:t xml:space="preserve"> (</w:t>
      </w:r>
      <w:r w:rsidR="00BF04A1">
        <w:rPr>
          <w:rFonts w:ascii="Times New Roman" w:hAnsi="Times New Roman" w:cs="Times New Roman" w:hint="eastAsia"/>
          <w:lang w:eastAsia="zh-CN"/>
        </w:rPr>
        <w:t xml:space="preserve">Sep </w:t>
      </w:r>
      <w:r w:rsidR="00C81174">
        <w:rPr>
          <w:rFonts w:ascii="Times New Roman" w:hAnsi="Times New Roman" w:cs="Times New Roman" w:hint="eastAsia"/>
          <w:lang w:eastAsia="zh-CN"/>
        </w:rPr>
        <w:t>2024</w:t>
      </w:r>
      <w:r w:rsidR="00BF04A1">
        <w:rPr>
          <w:rFonts w:ascii="Times New Roman" w:hAnsi="Times New Roman" w:cs="Times New Roman" w:hint="eastAsia"/>
          <w:lang w:eastAsia="zh-CN"/>
        </w:rPr>
        <w:t xml:space="preserve">), </w:t>
      </w:r>
      <w:r w:rsidR="009B0D4E" w:rsidRPr="00BF04A1">
        <w:rPr>
          <w:rFonts w:ascii="Times New Roman" w:hAnsi="Times New Roman" w:cs="Times New Roman"/>
          <w:i/>
          <w:iCs/>
        </w:rPr>
        <w:t>The Ultimate Guide to Rendering Costs Per m2 in the UK</w:t>
      </w:r>
      <w:r w:rsidR="00BF04A1">
        <w:rPr>
          <w:rFonts w:ascii="Times New Roman" w:hAnsi="Times New Roman" w:cs="Times New Roman" w:hint="eastAsia"/>
          <w:i/>
          <w:iCs/>
          <w:lang w:eastAsia="zh-CN"/>
        </w:rPr>
        <w:t>.</w:t>
      </w:r>
    </w:p>
    <w:p w14:paraId="2C9B2D3F" w14:textId="333035D5" w:rsidR="00417A95" w:rsidRPr="009B0D4E" w:rsidRDefault="00C00560" w:rsidP="0816C10F">
      <w:pPr>
        <w:rPr>
          <w:rFonts w:ascii="Times New Roman" w:hAnsi="Times New Roman" w:cs="Times New Roman"/>
          <w:lang w:eastAsia="zh-CN"/>
        </w:rPr>
      </w:pPr>
      <w:r w:rsidRPr="4DF66722">
        <w:rPr>
          <w:rFonts w:ascii="Times New Roman" w:eastAsia="Times New Roman" w:hAnsi="Times New Roman" w:cs="Times New Roman"/>
          <w:sz w:val="24"/>
          <w:szCs w:val="24"/>
          <w:lang w:val="en-US"/>
        </w:rPr>
        <w:lastRenderedPageBreak/>
        <w:t>[online]</w:t>
      </w:r>
      <w:r>
        <w:rPr>
          <w:rFonts w:ascii="Times New Roman" w:hAnsi="Times New Roman" w:cs="Times New Roman" w:hint="eastAsia"/>
          <w:sz w:val="24"/>
          <w:szCs w:val="24"/>
          <w:lang w:val="en-US" w:eastAsia="zh-CN"/>
        </w:rPr>
        <w:t xml:space="preserve"> </w:t>
      </w:r>
      <w:hyperlink r:id="rId67" w:history="1">
        <w:r w:rsidRPr="00C00560">
          <w:rPr>
            <w:rStyle w:val="Hyperlink"/>
            <w:rFonts w:ascii="Times New Roman" w:eastAsia="Times New Roman" w:hAnsi="Times New Roman" w:cs="Times New Roman"/>
            <w:sz w:val="24"/>
            <w:szCs w:val="24"/>
          </w:rPr>
          <w:t>UK's #1 Professional Rendering Services | MidRender</w:t>
        </w:r>
      </w:hyperlink>
      <w:r>
        <w:rPr>
          <w:rFonts w:ascii="Times New Roman" w:hAnsi="Times New Roman" w:cs="Times New Roman" w:hint="eastAsia"/>
          <w:sz w:val="24"/>
          <w:szCs w:val="24"/>
          <w:lang w:val="en-US" w:eastAsia="zh-CN"/>
        </w:rPr>
        <w:t>.</w:t>
      </w:r>
      <w:r w:rsidR="00BF04A1">
        <w:rPr>
          <w:rFonts w:ascii="Times New Roman" w:hAnsi="Times New Roman" w:cs="Times New Roman" w:hint="eastAsia"/>
          <w:sz w:val="24"/>
          <w:szCs w:val="24"/>
          <w:lang w:val="en-US" w:eastAsia="zh-CN"/>
        </w:rPr>
        <w:t xml:space="preserve"> </w:t>
      </w:r>
      <w:r w:rsidR="00417A95" w:rsidRPr="4DF66722">
        <w:rPr>
          <w:rFonts w:ascii="Times New Roman" w:eastAsia="Times New Roman" w:hAnsi="Times New Roman" w:cs="Times New Roman"/>
          <w:sz w:val="24"/>
          <w:szCs w:val="24"/>
          <w:lang w:val="en-US"/>
        </w:rPr>
        <w:t>Available at:</w:t>
      </w:r>
      <w:r w:rsidR="00417A95">
        <w:rPr>
          <w:rFonts w:ascii="Times New Roman" w:hAnsi="Times New Roman" w:cs="Times New Roman" w:hint="eastAsia"/>
          <w:sz w:val="24"/>
          <w:szCs w:val="24"/>
          <w:lang w:val="en-US" w:eastAsia="zh-CN"/>
        </w:rPr>
        <w:t xml:space="preserve"> </w:t>
      </w:r>
      <w:hyperlink r:id="rId68" w:anchor="Silicone_render" w:history="1">
        <w:r w:rsidR="00417A95" w:rsidRPr="00417A95">
          <w:rPr>
            <w:rStyle w:val="Hyperlink"/>
            <w:rFonts w:ascii="Times New Roman" w:hAnsi="Times New Roman" w:cs="Times New Roman"/>
          </w:rPr>
          <w:t>UK Rendering Cost Per m2: Complete Pricing Guide</w:t>
        </w:r>
      </w:hyperlink>
    </w:p>
    <w:p w14:paraId="74B1CD93" w14:textId="77777777" w:rsidR="00C33F71" w:rsidRDefault="00C33F71" w:rsidP="00406CE2">
      <w:pPr>
        <w:rPr>
          <w:rFonts w:ascii="Times New Roman" w:hAnsi="Times New Roman" w:cs="Times New Roman"/>
        </w:rPr>
      </w:pPr>
    </w:p>
    <w:p w14:paraId="19A0FBD8" w14:textId="2FC35C1F" w:rsidR="00406CE2" w:rsidRPr="00205BD8" w:rsidRDefault="004F7594" w:rsidP="00406CE2">
      <w:pPr>
        <w:rPr>
          <w:rFonts w:ascii="Times New Roman" w:hAnsi="Times New Roman" w:cs="Times New Roman"/>
          <w:lang w:eastAsia="zh-CN"/>
        </w:rPr>
      </w:pPr>
      <w:r w:rsidRPr="00205BD8">
        <w:rPr>
          <w:rFonts w:ascii="Times New Roman" w:hAnsi="Times New Roman" w:cs="Times New Roman"/>
        </w:rPr>
        <w:t>Francis Gichuhi</w:t>
      </w:r>
      <w:r w:rsidRPr="00205BD8">
        <w:rPr>
          <w:rFonts w:ascii="Times New Roman" w:hAnsi="Times New Roman" w:cs="Times New Roman"/>
          <w:lang w:eastAsia="zh-CN"/>
        </w:rPr>
        <w:t xml:space="preserve"> (Apr</w:t>
      </w:r>
      <w:r w:rsidR="00205BD8" w:rsidRPr="00205BD8">
        <w:rPr>
          <w:rFonts w:ascii="Times New Roman" w:hAnsi="Times New Roman" w:cs="Times New Roman"/>
          <w:lang w:eastAsia="zh-CN"/>
        </w:rPr>
        <w:t xml:space="preserve"> 2013)</w:t>
      </w:r>
      <w:r w:rsidR="00205BD8">
        <w:rPr>
          <w:rFonts w:ascii="Times New Roman" w:hAnsi="Times New Roman" w:cs="Times New Roman" w:hint="eastAsia"/>
          <w:lang w:eastAsia="zh-CN"/>
        </w:rPr>
        <w:t xml:space="preserve">, </w:t>
      </w:r>
      <w:r w:rsidR="00F34A9E" w:rsidRPr="00F34A9E">
        <w:rPr>
          <w:rFonts w:ascii="Times New Roman" w:hAnsi="Times New Roman" w:cs="Times New Roman"/>
          <w:i/>
          <w:iCs/>
          <w:lang w:eastAsia="zh-CN"/>
        </w:rPr>
        <w:t>Percentage of Cost Breakdown Between Labour, Materials, and Contractor Profit in Construction</w:t>
      </w:r>
      <w:r w:rsidR="00B3044A" w:rsidRPr="00B3044A">
        <w:rPr>
          <w:rFonts w:ascii="Times New Roman" w:hAnsi="Times New Roman" w:cs="Times New Roman"/>
          <w:lang w:eastAsia="zh-CN"/>
        </w:rPr>
        <w:t>.</w:t>
      </w:r>
    </w:p>
    <w:p w14:paraId="4B51B23B" w14:textId="3928F0AB" w:rsidR="00464A0F" w:rsidRPr="00A961EA" w:rsidRDefault="00F34A9E" w:rsidP="00464A0F">
      <w:pPr>
        <w:rPr>
          <w:rFonts w:ascii="Times New Roman" w:hAnsi="Times New Roman" w:cs="Times New Roman"/>
          <w:lang w:eastAsia="zh-CN"/>
        </w:rPr>
      </w:pPr>
      <w:r w:rsidRPr="4DF66722">
        <w:rPr>
          <w:rFonts w:ascii="Times New Roman" w:eastAsia="Times New Roman" w:hAnsi="Times New Roman" w:cs="Times New Roman"/>
          <w:sz w:val="24"/>
          <w:szCs w:val="24"/>
          <w:lang w:val="en-US"/>
        </w:rPr>
        <w:t xml:space="preserve">[online] </w:t>
      </w:r>
      <w:hyperlink r:id="rId69" w:history="1">
        <w:r w:rsidR="00C33F71" w:rsidRPr="00C33F71">
          <w:rPr>
            <w:rStyle w:val="Hyperlink"/>
          </w:rPr>
          <w:t>A4Architect. Nairobi. - A4architect</w:t>
        </w:r>
      </w:hyperlink>
      <w:r w:rsidRPr="4DF66722">
        <w:rPr>
          <w:rFonts w:ascii="Times New Roman" w:eastAsia="Times New Roman" w:hAnsi="Times New Roman" w:cs="Times New Roman"/>
          <w:sz w:val="24"/>
          <w:szCs w:val="24"/>
          <w:lang w:val="en-US"/>
        </w:rPr>
        <w:t>. Available at:</w:t>
      </w:r>
      <w:r w:rsidR="00A961EA">
        <w:rPr>
          <w:rFonts w:ascii="Times New Roman" w:hAnsi="Times New Roman" w:cs="Times New Roman" w:hint="eastAsia"/>
          <w:sz w:val="24"/>
          <w:szCs w:val="24"/>
          <w:lang w:val="en-US" w:eastAsia="zh-CN"/>
        </w:rPr>
        <w:t xml:space="preserve"> </w:t>
      </w:r>
      <w:hyperlink r:id="rId70" w:anchor=":~:text=In%20most%20projects%2C%20labour%20costs%20approximately%2025%20to,total%20project%20costs%2C%20with%20materials%20taking%20the%20rest." w:history="1">
        <w:r w:rsidR="00A961EA" w:rsidRPr="00A961EA">
          <w:rPr>
            <w:rStyle w:val="Hyperlink"/>
            <w:rFonts w:ascii="Times New Roman" w:hAnsi="Times New Roman" w:cs="Times New Roman"/>
            <w:sz w:val="24"/>
            <w:szCs w:val="24"/>
            <w:lang w:eastAsia="zh-CN"/>
          </w:rPr>
          <w:t>PERCENTAGE OF COST BREAKDOWN BETWEEN LABOUR, MATERIALS AND CONTRACTOR PROFIT IN CONSTRUCTION. - A4architect</w:t>
        </w:r>
      </w:hyperlink>
    </w:p>
    <w:p w14:paraId="021F5D5F" w14:textId="77777777" w:rsidR="00464A0F" w:rsidRPr="006702D1" w:rsidRDefault="00464A0F" w:rsidP="00464A0F">
      <w:pPr>
        <w:rPr>
          <w:rFonts w:ascii="Times New Roman" w:hAnsi="Times New Roman" w:cs="Times New Roman"/>
        </w:rPr>
      </w:pPr>
    </w:p>
    <w:p w14:paraId="04FD1F15" w14:textId="64288912" w:rsidR="00122F20" w:rsidRDefault="00512E54" w:rsidP="00122F20">
      <w:pPr>
        <w:rPr>
          <w:rFonts w:ascii="Times New Roman" w:hAnsi="Times New Roman" w:cs="Times New Roman"/>
          <w:i/>
          <w:iCs/>
          <w:lang w:eastAsia="zh-CN"/>
        </w:rPr>
      </w:pPr>
      <w:r w:rsidRPr="00512E54">
        <w:rPr>
          <w:rFonts w:ascii="Times New Roman" w:hAnsi="Times New Roman" w:cs="Times New Roman"/>
        </w:rPr>
        <w:t>Aaron Sullivan</w:t>
      </w:r>
      <w:r>
        <w:rPr>
          <w:rFonts w:ascii="Times New Roman" w:hAnsi="Times New Roman" w:cs="Times New Roman" w:hint="eastAsia"/>
          <w:lang w:eastAsia="zh-CN"/>
        </w:rPr>
        <w:t xml:space="preserve"> (</w:t>
      </w:r>
      <w:r w:rsidR="00502608">
        <w:rPr>
          <w:rFonts w:ascii="Times New Roman" w:hAnsi="Times New Roman" w:cs="Times New Roman" w:hint="eastAsia"/>
          <w:lang w:eastAsia="zh-CN"/>
        </w:rPr>
        <w:t>Dec</w:t>
      </w:r>
      <w:r w:rsidR="00205BD8">
        <w:rPr>
          <w:rFonts w:ascii="Times New Roman" w:hAnsi="Times New Roman" w:cs="Times New Roman" w:hint="eastAsia"/>
          <w:lang w:eastAsia="zh-CN"/>
        </w:rPr>
        <w:t xml:space="preserve"> </w:t>
      </w:r>
      <w:r>
        <w:rPr>
          <w:rFonts w:ascii="Times New Roman" w:hAnsi="Times New Roman" w:cs="Times New Roman" w:hint="eastAsia"/>
          <w:lang w:eastAsia="zh-CN"/>
        </w:rPr>
        <w:t>2019</w:t>
      </w:r>
      <w:r w:rsidR="00502608">
        <w:rPr>
          <w:rFonts w:ascii="Times New Roman" w:hAnsi="Times New Roman" w:cs="Times New Roman" w:hint="eastAsia"/>
          <w:lang w:eastAsia="zh-CN"/>
        </w:rPr>
        <w:t xml:space="preserve">), </w:t>
      </w:r>
      <w:r w:rsidR="007A6415" w:rsidRPr="007A6415">
        <w:rPr>
          <w:rFonts w:ascii="Times New Roman" w:hAnsi="Times New Roman" w:cs="Times New Roman"/>
          <w:i/>
          <w:iCs/>
          <w:lang w:eastAsia="zh-CN"/>
        </w:rPr>
        <w:t>What Percentage of Construction Costs Is Labor?</w:t>
      </w:r>
    </w:p>
    <w:p w14:paraId="3F7CADCB" w14:textId="75C2A2EE" w:rsidR="009B7460" w:rsidRPr="00122F20" w:rsidRDefault="00E91532" w:rsidP="00122F20">
      <w:pPr>
        <w:rPr>
          <w:rFonts w:ascii="Times New Roman" w:hAnsi="Times New Roman" w:cs="Times New Roman"/>
          <w:i/>
          <w:lang w:eastAsia="zh-CN"/>
        </w:rPr>
      </w:pPr>
      <w:r w:rsidRPr="4DF66722">
        <w:rPr>
          <w:rFonts w:ascii="Times New Roman" w:eastAsia="Times New Roman" w:hAnsi="Times New Roman" w:cs="Times New Roman"/>
          <w:sz w:val="24"/>
          <w:szCs w:val="24"/>
          <w:lang w:val="en-US"/>
        </w:rPr>
        <w:t xml:space="preserve">[online] </w:t>
      </w:r>
      <w:hyperlink r:id="rId71" w:history="1">
        <w:proofErr w:type="spellStart"/>
        <w:r w:rsidR="00606743" w:rsidRPr="00606743">
          <w:rPr>
            <w:rStyle w:val="Hyperlink"/>
          </w:rPr>
          <w:t>Botkeeper</w:t>
        </w:r>
        <w:proofErr w:type="spellEnd"/>
        <w:r w:rsidR="00606743" w:rsidRPr="00606743">
          <w:rPr>
            <w:rStyle w:val="Hyperlink"/>
          </w:rPr>
          <w:t xml:space="preserve"> | Bookkeeping for Accounting Firms</w:t>
        </w:r>
      </w:hyperlink>
      <w:r w:rsidRPr="4DF66722">
        <w:rPr>
          <w:rFonts w:ascii="Times New Roman" w:eastAsia="Times New Roman" w:hAnsi="Times New Roman" w:cs="Times New Roman"/>
          <w:sz w:val="24"/>
          <w:szCs w:val="24"/>
          <w:lang w:val="en-US"/>
        </w:rPr>
        <w:t>. Available at:</w:t>
      </w:r>
      <w:r w:rsidR="00606743">
        <w:rPr>
          <w:rFonts w:hint="eastAsia"/>
          <w:lang w:val="en-US"/>
        </w:rPr>
        <w:t xml:space="preserve"> </w:t>
      </w:r>
      <w:hyperlink r:id="rId72" w:history="1">
        <w:r w:rsidR="00E142BC" w:rsidRPr="00E142BC">
          <w:rPr>
            <w:rStyle w:val="Hyperlink"/>
          </w:rPr>
          <w:t>What Percentage of Construction Costs Is Labor?</w:t>
        </w:r>
      </w:hyperlink>
    </w:p>
    <w:p w14:paraId="5858C027" w14:textId="77777777" w:rsidR="008E60C5" w:rsidRPr="006702D1" w:rsidRDefault="008E60C5" w:rsidP="008E60C5">
      <w:pPr>
        <w:pStyle w:val="NormalWeb"/>
        <w:shd w:val="clear" w:color="auto" w:fill="FFFFFF"/>
        <w:spacing w:before="0" w:beforeAutospacing="0" w:after="0" w:afterAutospacing="0" w:line="360" w:lineRule="atLeast"/>
        <w:rPr>
          <w:color w:val="000000"/>
          <w:sz w:val="18"/>
          <w:szCs w:val="18"/>
        </w:rPr>
      </w:pPr>
    </w:p>
    <w:p w14:paraId="1CDD66F1" w14:textId="77777777" w:rsidR="008E60C5" w:rsidRPr="006702D1" w:rsidRDefault="008E60C5" w:rsidP="008E60C5">
      <w:pPr>
        <w:pStyle w:val="NormalWeb"/>
        <w:shd w:val="clear" w:color="auto" w:fill="FFFFFF"/>
        <w:rPr>
          <w:color w:val="000000"/>
        </w:rPr>
      </w:pPr>
      <w:r w:rsidRPr="006702D1">
        <w:rPr>
          <w:color w:val="000000"/>
        </w:rPr>
        <w:t>‌</w:t>
      </w:r>
    </w:p>
    <w:tbl>
      <w:tblPr>
        <w:tblStyle w:val="TableGrid"/>
        <w:tblW w:w="0" w:type="auto"/>
        <w:tblLook w:val="04A0" w:firstRow="1" w:lastRow="0" w:firstColumn="1" w:lastColumn="0" w:noHBand="0" w:noVBand="1"/>
      </w:tblPr>
      <w:tblGrid>
        <w:gridCol w:w="1288"/>
        <w:gridCol w:w="2576"/>
        <w:gridCol w:w="2576"/>
        <w:gridCol w:w="2576"/>
      </w:tblGrid>
      <w:tr w:rsidR="008E783F" w14:paraId="6AD5DDB7" w14:textId="77777777" w:rsidTr="00F84A15">
        <w:tc>
          <w:tcPr>
            <w:tcW w:w="1288" w:type="dxa"/>
            <w:vMerge w:val="restart"/>
            <w:shd w:val="clear" w:color="auto" w:fill="AEAAAA" w:themeFill="background2" w:themeFillShade="BF"/>
          </w:tcPr>
          <w:p w14:paraId="1EE4F389" w14:textId="77777777" w:rsidR="00984E29" w:rsidRDefault="00CD344B" w:rsidP="0096689B">
            <w:pPr>
              <w:rPr>
                <w:rFonts w:ascii="Times New Roman" w:hAnsi="Times New Roman" w:cs="Times New Roman"/>
              </w:rPr>
            </w:pPr>
            <w:r>
              <w:rPr>
                <w:rFonts w:ascii="Times New Roman" w:hAnsi="Times New Roman" w:cs="Times New Roman"/>
              </w:rPr>
              <w:t>CEGE0021</w:t>
            </w:r>
          </w:p>
          <w:p w14:paraId="6926D34C" w14:textId="2BEEDFAA" w:rsidR="008E783F" w:rsidRDefault="00A426A6" w:rsidP="0096689B">
            <w:pPr>
              <w:rPr>
                <w:rFonts w:ascii="Times New Roman" w:hAnsi="Times New Roman" w:cs="Times New Roman"/>
              </w:rPr>
            </w:pPr>
            <w:r>
              <w:rPr>
                <w:rFonts w:ascii="Times New Roman" w:hAnsi="Times New Roman" w:cs="Times New Roman"/>
              </w:rPr>
              <w:t xml:space="preserve">Grp </w:t>
            </w:r>
          </w:p>
        </w:tc>
        <w:tc>
          <w:tcPr>
            <w:tcW w:w="5152" w:type="dxa"/>
            <w:gridSpan w:val="2"/>
            <w:vMerge w:val="restart"/>
          </w:tcPr>
          <w:p w14:paraId="50217420" w14:textId="77777777" w:rsidR="001A676F" w:rsidRDefault="001A676F" w:rsidP="0096689B">
            <w:pPr>
              <w:rPr>
                <w:rFonts w:ascii="Times New Roman" w:hAnsi="Times New Roman" w:cs="Times New Roman"/>
              </w:rPr>
            </w:pPr>
            <w:r>
              <w:rPr>
                <w:rFonts w:ascii="Times New Roman" w:hAnsi="Times New Roman" w:cs="Times New Roman"/>
              </w:rPr>
              <w:t xml:space="preserve">Project </w:t>
            </w:r>
          </w:p>
          <w:p w14:paraId="09F5A70C" w14:textId="2E70DB99" w:rsidR="008E783F" w:rsidRDefault="001A676F" w:rsidP="00984E29">
            <w:pPr>
              <w:jc w:val="center"/>
              <w:rPr>
                <w:rFonts w:ascii="Times New Roman" w:hAnsi="Times New Roman" w:cs="Times New Roman"/>
              </w:rPr>
            </w:pPr>
            <w:r>
              <w:rPr>
                <w:rFonts w:ascii="Times New Roman" w:hAnsi="Times New Roman" w:cs="Times New Roman"/>
              </w:rPr>
              <w:t xml:space="preserve">School Design Project </w:t>
            </w:r>
          </w:p>
        </w:tc>
        <w:tc>
          <w:tcPr>
            <w:tcW w:w="2576" w:type="dxa"/>
          </w:tcPr>
          <w:p w14:paraId="5FD789FF" w14:textId="4EB7B35E" w:rsidR="008E783F" w:rsidRDefault="00984E29" w:rsidP="0096689B">
            <w:pPr>
              <w:rPr>
                <w:rFonts w:ascii="Times New Roman" w:hAnsi="Times New Roman" w:cs="Times New Roman"/>
              </w:rPr>
            </w:pPr>
            <w:r>
              <w:rPr>
                <w:rFonts w:ascii="Times New Roman" w:hAnsi="Times New Roman" w:cs="Times New Roman"/>
              </w:rPr>
              <w:t>Job ref:</w:t>
            </w:r>
          </w:p>
        </w:tc>
      </w:tr>
      <w:tr w:rsidR="008E783F" w14:paraId="7FFC93C7" w14:textId="77777777" w:rsidTr="00F84A15">
        <w:trPr>
          <w:trHeight w:val="253"/>
        </w:trPr>
        <w:tc>
          <w:tcPr>
            <w:tcW w:w="1288" w:type="dxa"/>
            <w:vMerge/>
            <w:shd w:val="clear" w:color="auto" w:fill="AEAAAA" w:themeFill="background2" w:themeFillShade="BF"/>
          </w:tcPr>
          <w:p w14:paraId="29A7ACC5" w14:textId="77777777" w:rsidR="008E783F" w:rsidRDefault="008E783F" w:rsidP="0096689B">
            <w:pPr>
              <w:rPr>
                <w:rFonts w:ascii="Times New Roman" w:hAnsi="Times New Roman" w:cs="Times New Roman"/>
              </w:rPr>
            </w:pPr>
          </w:p>
        </w:tc>
        <w:tc>
          <w:tcPr>
            <w:tcW w:w="5152" w:type="dxa"/>
            <w:gridSpan w:val="2"/>
            <w:vMerge/>
          </w:tcPr>
          <w:p w14:paraId="7CF4EEA8" w14:textId="2DEAF6B4" w:rsidR="008E783F" w:rsidRDefault="008E783F" w:rsidP="00984E29">
            <w:pPr>
              <w:jc w:val="center"/>
              <w:rPr>
                <w:rFonts w:ascii="Times New Roman" w:hAnsi="Times New Roman" w:cs="Times New Roman"/>
              </w:rPr>
            </w:pPr>
          </w:p>
        </w:tc>
        <w:tc>
          <w:tcPr>
            <w:tcW w:w="2576" w:type="dxa"/>
            <w:vMerge w:val="restart"/>
          </w:tcPr>
          <w:p w14:paraId="2217A408" w14:textId="71166662" w:rsidR="008E783F" w:rsidRDefault="002107DF" w:rsidP="0096689B">
            <w:pPr>
              <w:rPr>
                <w:rFonts w:ascii="Times New Roman" w:hAnsi="Times New Roman" w:cs="Times New Roman"/>
              </w:rPr>
            </w:pPr>
            <w:r>
              <w:rPr>
                <w:rFonts w:ascii="Times New Roman" w:hAnsi="Times New Roman" w:cs="Times New Roman"/>
              </w:rPr>
              <w:t xml:space="preserve">Sheet No/ </w:t>
            </w:r>
          </w:p>
        </w:tc>
      </w:tr>
      <w:tr w:rsidR="00A57213" w14:paraId="240F976C" w14:textId="77777777" w:rsidTr="00F84A15">
        <w:tc>
          <w:tcPr>
            <w:tcW w:w="1288" w:type="dxa"/>
            <w:vMerge/>
            <w:shd w:val="clear" w:color="auto" w:fill="AEAAAA" w:themeFill="background2" w:themeFillShade="BF"/>
          </w:tcPr>
          <w:p w14:paraId="00E1BE2A" w14:textId="77777777" w:rsidR="00A57213" w:rsidRDefault="00A57213" w:rsidP="0096689B">
            <w:pPr>
              <w:rPr>
                <w:rFonts w:ascii="Times New Roman" w:hAnsi="Times New Roman" w:cs="Times New Roman"/>
              </w:rPr>
            </w:pPr>
          </w:p>
        </w:tc>
        <w:tc>
          <w:tcPr>
            <w:tcW w:w="5152" w:type="dxa"/>
            <w:gridSpan w:val="2"/>
          </w:tcPr>
          <w:p w14:paraId="2A8F6898" w14:textId="15FDF07D" w:rsidR="00A57213" w:rsidRDefault="00A57213" w:rsidP="00A57213">
            <w:pPr>
              <w:rPr>
                <w:rFonts w:ascii="Times New Roman" w:hAnsi="Times New Roman" w:cs="Times New Roman"/>
              </w:rPr>
            </w:pPr>
            <w:r>
              <w:rPr>
                <w:rFonts w:ascii="Times New Roman" w:hAnsi="Times New Roman" w:cs="Times New Roman"/>
              </w:rPr>
              <w:t>Section:</w:t>
            </w:r>
          </w:p>
          <w:p w14:paraId="6F48F4B2" w14:textId="7698A234" w:rsidR="00A57213" w:rsidRDefault="00A57213" w:rsidP="00984E29">
            <w:pPr>
              <w:jc w:val="center"/>
              <w:rPr>
                <w:rFonts w:ascii="Times New Roman" w:hAnsi="Times New Roman" w:cs="Times New Roman"/>
              </w:rPr>
            </w:pPr>
          </w:p>
        </w:tc>
        <w:tc>
          <w:tcPr>
            <w:tcW w:w="2576" w:type="dxa"/>
            <w:vMerge/>
          </w:tcPr>
          <w:p w14:paraId="5CE04DA5" w14:textId="77777777" w:rsidR="00A57213" w:rsidRDefault="00A57213" w:rsidP="0096689B">
            <w:pPr>
              <w:rPr>
                <w:rFonts w:ascii="Times New Roman" w:hAnsi="Times New Roman" w:cs="Times New Roman"/>
              </w:rPr>
            </w:pPr>
          </w:p>
        </w:tc>
      </w:tr>
      <w:tr w:rsidR="008E783F" w14:paraId="1B4179AE" w14:textId="77777777" w:rsidTr="00F84A15">
        <w:trPr>
          <w:trHeight w:val="516"/>
        </w:trPr>
        <w:tc>
          <w:tcPr>
            <w:tcW w:w="1288" w:type="dxa"/>
            <w:vMerge/>
            <w:shd w:val="clear" w:color="auto" w:fill="AEAAAA" w:themeFill="background2" w:themeFillShade="BF"/>
          </w:tcPr>
          <w:p w14:paraId="17BE476F" w14:textId="77777777" w:rsidR="008E783F" w:rsidRDefault="008E783F" w:rsidP="0096689B">
            <w:pPr>
              <w:rPr>
                <w:rFonts w:ascii="Times New Roman" w:hAnsi="Times New Roman" w:cs="Times New Roman"/>
              </w:rPr>
            </w:pPr>
          </w:p>
        </w:tc>
        <w:tc>
          <w:tcPr>
            <w:tcW w:w="2576" w:type="dxa"/>
          </w:tcPr>
          <w:p w14:paraId="6E16A1B9" w14:textId="77777777" w:rsidR="00C16504" w:rsidRDefault="00C16504" w:rsidP="0096689B">
            <w:pPr>
              <w:rPr>
                <w:rFonts w:ascii="Times New Roman" w:hAnsi="Times New Roman" w:cs="Times New Roman"/>
              </w:rPr>
            </w:pPr>
            <w:r>
              <w:rPr>
                <w:rFonts w:ascii="Times New Roman" w:hAnsi="Times New Roman" w:cs="Times New Roman"/>
              </w:rPr>
              <w:t>Calc By.</w:t>
            </w:r>
          </w:p>
          <w:p w14:paraId="6A8F441F" w14:textId="216E4B9D" w:rsidR="008E783F" w:rsidRDefault="00C16504" w:rsidP="0096689B">
            <w:pPr>
              <w:rPr>
                <w:rFonts w:ascii="Times New Roman" w:hAnsi="Times New Roman" w:cs="Times New Roman"/>
              </w:rPr>
            </w:pPr>
            <w:r>
              <w:rPr>
                <w:rFonts w:ascii="Times New Roman" w:hAnsi="Times New Roman" w:cs="Times New Roman"/>
              </w:rPr>
              <w:t>Group 3.</w:t>
            </w:r>
          </w:p>
        </w:tc>
        <w:tc>
          <w:tcPr>
            <w:tcW w:w="2576" w:type="dxa"/>
          </w:tcPr>
          <w:p w14:paraId="374C2338" w14:textId="4B037682" w:rsidR="008E783F" w:rsidRDefault="00C16504" w:rsidP="0096689B">
            <w:pPr>
              <w:rPr>
                <w:rFonts w:ascii="Times New Roman" w:hAnsi="Times New Roman" w:cs="Times New Roman"/>
              </w:rPr>
            </w:pPr>
            <w:r>
              <w:rPr>
                <w:rFonts w:ascii="Times New Roman" w:hAnsi="Times New Roman" w:cs="Times New Roman"/>
              </w:rPr>
              <w:t xml:space="preserve">Checked by: </w:t>
            </w:r>
          </w:p>
        </w:tc>
        <w:tc>
          <w:tcPr>
            <w:tcW w:w="2576" w:type="dxa"/>
          </w:tcPr>
          <w:p w14:paraId="5492B548" w14:textId="2C345E37" w:rsidR="008E783F" w:rsidRDefault="002107DF" w:rsidP="0096689B">
            <w:pPr>
              <w:rPr>
                <w:rFonts w:ascii="Times New Roman" w:hAnsi="Times New Roman" w:cs="Times New Roman"/>
              </w:rPr>
            </w:pPr>
            <w:r>
              <w:rPr>
                <w:rFonts w:ascii="Times New Roman" w:hAnsi="Times New Roman" w:cs="Times New Roman"/>
              </w:rPr>
              <w:t>Date:</w:t>
            </w:r>
          </w:p>
        </w:tc>
      </w:tr>
    </w:tbl>
    <w:p w14:paraId="03891EE7" w14:textId="19F19CB3" w:rsidR="0096689B" w:rsidRPr="006702D1" w:rsidRDefault="0096689B" w:rsidP="0096689B">
      <w:pPr>
        <w:rPr>
          <w:rFonts w:ascii="Times New Roman" w:hAnsi="Times New Roman" w:cs="Times New Roman"/>
        </w:rPr>
      </w:pPr>
    </w:p>
    <w:sectPr w:rsidR="0096689B" w:rsidRPr="006702D1">
      <w:headerReference w:type="default" r:id="rId73"/>
      <w:footerReference w:type="default" r:id="rId74"/>
      <w:headerReference w:type="first" r:id="rId75"/>
      <w:footerReference w:type="first" r:id="rId7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23919D" w14:textId="77777777" w:rsidR="00467FDD" w:rsidRDefault="00467FDD" w:rsidP="00FE799D">
      <w:pPr>
        <w:spacing w:after="0" w:line="240" w:lineRule="auto"/>
      </w:pPr>
      <w:r>
        <w:separator/>
      </w:r>
    </w:p>
  </w:endnote>
  <w:endnote w:type="continuationSeparator" w:id="0">
    <w:p w14:paraId="088568B9" w14:textId="77777777" w:rsidR="00467FDD" w:rsidRDefault="00467FDD" w:rsidP="00FE799D">
      <w:pPr>
        <w:spacing w:after="0" w:line="240" w:lineRule="auto"/>
      </w:pPr>
      <w:r>
        <w:continuationSeparator/>
      </w:r>
    </w:p>
  </w:endnote>
  <w:endnote w:type="continuationNotice" w:id="1">
    <w:p w14:paraId="425BCD1B" w14:textId="77777777" w:rsidR="00467FDD" w:rsidRDefault="00467F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ebkit-standard">
    <w:altName w:val="Cambria"/>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3177487" w14:paraId="0D5708B2" w14:textId="77777777" w:rsidTr="63177487">
      <w:trPr>
        <w:trHeight w:val="300"/>
      </w:trPr>
      <w:tc>
        <w:tcPr>
          <w:tcW w:w="3005" w:type="dxa"/>
        </w:tcPr>
        <w:p w14:paraId="142BF509" w14:textId="767639DE" w:rsidR="63177487" w:rsidRDefault="63177487" w:rsidP="63177487">
          <w:pPr>
            <w:pStyle w:val="Header"/>
            <w:ind w:left="-115"/>
          </w:pPr>
        </w:p>
      </w:tc>
      <w:tc>
        <w:tcPr>
          <w:tcW w:w="3005" w:type="dxa"/>
        </w:tcPr>
        <w:p w14:paraId="0EEF97EF" w14:textId="5296D467" w:rsidR="63177487" w:rsidRDefault="6C3FF7B1" w:rsidP="63177487">
          <w:pPr>
            <w:pStyle w:val="Header"/>
            <w:jc w:val="center"/>
          </w:pPr>
          <w:r>
            <w:fldChar w:fldCharType="begin"/>
          </w:r>
          <w:r>
            <w:instrText>PAGE</w:instrText>
          </w:r>
          <w:r>
            <w:fldChar w:fldCharType="separate"/>
          </w:r>
          <w:r w:rsidR="009E69CC">
            <w:rPr>
              <w:noProof/>
            </w:rPr>
            <w:t>1</w:t>
          </w:r>
          <w:r>
            <w:fldChar w:fldCharType="end"/>
          </w:r>
        </w:p>
      </w:tc>
      <w:tc>
        <w:tcPr>
          <w:tcW w:w="3005" w:type="dxa"/>
        </w:tcPr>
        <w:p w14:paraId="654B8B14" w14:textId="4090F3C2" w:rsidR="63177487" w:rsidRDefault="63177487" w:rsidP="63177487">
          <w:pPr>
            <w:pStyle w:val="Header"/>
            <w:ind w:right="-115"/>
            <w:jc w:val="right"/>
          </w:pPr>
        </w:p>
      </w:tc>
    </w:tr>
  </w:tbl>
  <w:p w14:paraId="0A3DEC99" w14:textId="6C6445C1" w:rsidR="002D6FCC" w:rsidRDefault="002D6F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1AF3C" w14:textId="38E8615A" w:rsidR="00B03B44" w:rsidRDefault="00B03B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F51902" w14:textId="77777777" w:rsidR="00467FDD" w:rsidRDefault="00467FDD" w:rsidP="00FE799D">
      <w:pPr>
        <w:spacing w:after="0" w:line="240" w:lineRule="auto"/>
      </w:pPr>
      <w:r>
        <w:separator/>
      </w:r>
    </w:p>
  </w:footnote>
  <w:footnote w:type="continuationSeparator" w:id="0">
    <w:p w14:paraId="5BDE5B9F" w14:textId="77777777" w:rsidR="00467FDD" w:rsidRDefault="00467FDD" w:rsidP="00FE799D">
      <w:pPr>
        <w:spacing w:after="0" w:line="240" w:lineRule="auto"/>
      </w:pPr>
      <w:r>
        <w:continuationSeparator/>
      </w:r>
    </w:p>
  </w:footnote>
  <w:footnote w:type="continuationNotice" w:id="1">
    <w:p w14:paraId="1B13F8A9" w14:textId="77777777" w:rsidR="00467FDD" w:rsidRDefault="00467F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3177487" w14:paraId="7A2ED6CA" w14:textId="77777777" w:rsidTr="63177487">
      <w:trPr>
        <w:trHeight w:val="300"/>
      </w:trPr>
      <w:tc>
        <w:tcPr>
          <w:tcW w:w="3005" w:type="dxa"/>
        </w:tcPr>
        <w:p w14:paraId="3743D366" w14:textId="4B767B0C" w:rsidR="63177487" w:rsidRDefault="63177487" w:rsidP="63177487">
          <w:pPr>
            <w:pStyle w:val="Header"/>
            <w:ind w:left="-115"/>
          </w:pPr>
        </w:p>
      </w:tc>
      <w:tc>
        <w:tcPr>
          <w:tcW w:w="3005" w:type="dxa"/>
        </w:tcPr>
        <w:p w14:paraId="755BF67C" w14:textId="54AD1443" w:rsidR="63177487" w:rsidRDefault="63177487" w:rsidP="63177487">
          <w:pPr>
            <w:pStyle w:val="Header"/>
            <w:jc w:val="center"/>
          </w:pPr>
        </w:p>
      </w:tc>
      <w:tc>
        <w:tcPr>
          <w:tcW w:w="3005" w:type="dxa"/>
        </w:tcPr>
        <w:p w14:paraId="1524A7A5" w14:textId="18EB243D" w:rsidR="63177487" w:rsidRDefault="63177487" w:rsidP="63177487">
          <w:pPr>
            <w:pStyle w:val="Header"/>
            <w:ind w:right="-115"/>
            <w:jc w:val="right"/>
          </w:pPr>
        </w:p>
      </w:tc>
    </w:tr>
  </w:tbl>
  <w:p w14:paraId="1A61A308" w14:textId="588AB687" w:rsidR="002D6FCC" w:rsidRDefault="002D6F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8F3F0" w14:textId="77777777" w:rsidR="00B03B44" w:rsidRDefault="00B03B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74004"/>
    <w:multiLevelType w:val="hybridMultilevel"/>
    <w:tmpl w:val="211A5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6D5A51"/>
    <w:multiLevelType w:val="hybridMultilevel"/>
    <w:tmpl w:val="1CAC5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AE7F6D"/>
    <w:multiLevelType w:val="multilevel"/>
    <w:tmpl w:val="775A3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B5475"/>
    <w:multiLevelType w:val="hybridMultilevel"/>
    <w:tmpl w:val="C6B0E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E83916"/>
    <w:multiLevelType w:val="hybridMultilevel"/>
    <w:tmpl w:val="55448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293CC5"/>
    <w:multiLevelType w:val="hybridMultilevel"/>
    <w:tmpl w:val="F856C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504D6C"/>
    <w:multiLevelType w:val="multilevel"/>
    <w:tmpl w:val="43684F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C97CED"/>
    <w:multiLevelType w:val="multilevel"/>
    <w:tmpl w:val="B2D29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EB27A7"/>
    <w:multiLevelType w:val="hybridMultilevel"/>
    <w:tmpl w:val="AB4AA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281635"/>
    <w:multiLevelType w:val="hybridMultilevel"/>
    <w:tmpl w:val="C39A9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DC27CD"/>
    <w:multiLevelType w:val="hybridMultilevel"/>
    <w:tmpl w:val="2B860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F012E9"/>
    <w:multiLevelType w:val="hybridMultilevel"/>
    <w:tmpl w:val="782C9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CC1EBC"/>
    <w:multiLevelType w:val="hybridMultilevel"/>
    <w:tmpl w:val="52B21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6F7944"/>
    <w:multiLevelType w:val="multilevel"/>
    <w:tmpl w:val="E2B2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7940A9"/>
    <w:multiLevelType w:val="multilevel"/>
    <w:tmpl w:val="CC7A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DA7AB5"/>
    <w:multiLevelType w:val="multilevel"/>
    <w:tmpl w:val="74B4A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124BDE"/>
    <w:multiLevelType w:val="multilevel"/>
    <w:tmpl w:val="927AF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F72675"/>
    <w:multiLevelType w:val="multilevel"/>
    <w:tmpl w:val="3AC4B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1C135D"/>
    <w:multiLevelType w:val="hybridMultilevel"/>
    <w:tmpl w:val="F0826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DE46B7"/>
    <w:multiLevelType w:val="multilevel"/>
    <w:tmpl w:val="26002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7D25E7"/>
    <w:multiLevelType w:val="multilevel"/>
    <w:tmpl w:val="812CF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C84C9B"/>
    <w:multiLevelType w:val="multilevel"/>
    <w:tmpl w:val="43DA8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EC0DE9"/>
    <w:multiLevelType w:val="multilevel"/>
    <w:tmpl w:val="9DDED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1018A3"/>
    <w:multiLevelType w:val="hybridMultilevel"/>
    <w:tmpl w:val="DAD81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121B59"/>
    <w:multiLevelType w:val="multilevel"/>
    <w:tmpl w:val="AD40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E66CB8"/>
    <w:multiLevelType w:val="multilevel"/>
    <w:tmpl w:val="331E6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EF4709"/>
    <w:multiLevelType w:val="multilevel"/>
    <w:tmpl w:val="A21EE9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A51E56"/>
    <w:multiLevelType w:val="hybridMultilevel"/>
    <w:tmpl w:val="9A3ED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E570522"/>
    <w:multiLevelType w:val="hybridMultilevel"/>
    <w:tmpl w:val="2932B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BB7026"/>
    <w:multiLevelType w:val="multilevel"/>
    <w:tmpl w:val="89505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D67C75"/>
    <w:multiLevelType w:val="hybridMultilevel"/>
    <w:tmpl w:val="E24C3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3A68A9"/>
    <w:multiLevelType w:val="hybridMultilevel"/>
    <w:tmpl w:val="5EDCA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7F4C5F"/>
    <w:multiLevelType w:val="multilevel"/>
    <w:tmpl w:val="431E37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AD46F1"/>
    <w:multiLevelType w:val="multilevel"/>
    <w:tmpl w:val="9008E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04211E"/>
    <w:multiLevelType w:val="hybridMultilevel"/>
    <w:tmpl w:val="805484C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76555C45"/>
    <w:multiLevelType w:val="hybridMultilevel"/>
    <w:tmpl w:val="F6269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9576253"/>
    <w:multiLevelType w:val="multilevel"/>
    <w:tmpl w:val="8EC48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B54D6D"/>
    <w:multiLevelType w:val="multilevel"/>
    <w:tmpl w:val="06900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D167E"/>
    <w:multiLevelType w:val="hybridMultilevel"/>
    <w:tmpl w:val="2A544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126521"/>
    <w:multiLevelType w:val="hybridMultilevel"/>
    <w:tmpl w:val="BCE2B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2C0115"/>
    <w:multiLevelType w:val="multilevel"/>
    <w:tmpl w:val="681EB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6565896">
    <w:abstractNumId w:val="38"/>
  </w:num>
  <w:num w:numId="2" w16cid:durableId="981424341">
    <w:abstractNumId w:val="18"/>
  </w:num>
  <w:num w:numId="3" w16cid:durableId="1310212953">
    <w:abstractNumId w:val="35"/>
  </w:num>
  <w:num w:numId="4" w16cid:durableId="612395741">
    <w:abstractNumId w:val="39"/>
  </w:num>
  <w:num w:numId="5" w16cid:durableId="1329864961">
    <w:abstractNumId w:val="28"/>
  </w:num>
  <w:num w:numId="6" w16cid:durableId="1186410232">
    <w:abstractNumId w:val="10"/>
  </w:num>
  <w:num w:numId="7" w16cid:durableId="923344971">
    <w:abstractNumId w:val="4"/>
  </w:num>
  <w:num w:numId="8" w16cid:durableId="1583219494">
    <w:abstractNumId w:val="0"/>
  </w:num>
  <w:num w:numId="9" w16cid:durableId="1034843290">
    <w:abstractNumId w:val="1"/>
  </w:num>
  <w:num w:numId="10" w16cid:durableId="523440805">
    <w:abstractNumId w:val="16"/>
  </w:num>
  <w:num w:numId="11" w16cid:durableId="523598364">
    <w:abstractNumId w:val="31"/>
  </w:num>
  <w:num w:numId="12" w16cid:durableId="1682901289">
    <w:abstractNumId w:val="5"/>
  </w:num>
  <w:num w:numId="13" w16cid:durableId="436680156">
    <w:abstractNumId w:val="30"/>
  </w:num>
  <w:num w:numId="14" w16cid:durableId="1968319411">
    <w:abstractNumId w:val="8"/>
  </w:num>
  <w:num w:numId="15" w16cid:durableId="360251772">
    <w:abstractNumId w:val="24"/>
  </w:num>
  <w:num w:numId="16" w16cid:durableId="569316637">
    <w:abstractNumId w:val="7"/>
  </w:num>
  <w:num w:numId="17" w16cid:durableId="1230798753">
    <w:abstractNumId w:val="21"/>
  </w:num>
  <w:num w:numId="18" w16cid:durableId="1886868648">
    <w:abstractNumId w:val="14"/>
  </w:num>
  <w:num w:numId="19" w16cid:durableId="983192646">
    <w:abstractNumId w:val="33"/>
  </w:num>
  <w:num w:numId="20" w16cid:durableId="1559705687">
    <w:abstractNumId w:val="25"/>
  </w:num>
  <w:num w:numId="21" w16cid:durableId="1015155524">
    <w:abstractNumId w:val="19"/>
  </w:num>
  <w:num w:numId="22" w16cid:durableId="75516931">
    <w:abstractNumId w:val="13"/>
  </w:num>
  <w:num w:numId="23" w16cid:durableId="1399596122">
    <w:abstractNumId w:val="27"/>
  </w:num>
  <w:num w:numId="24" w16cid:durableId="940339921">
    <w:abstractNumId w:val="3"/>
  </w:num>
  <w:num w:numId="25" w16cid:durableId="916213645">
    <w:abstractNumId w:val="12"/>
  </w:num>
  <w:num w:numId="26" w16cid:durableId="662052889">
    <w:abstractNumId w:val="9"/>
  </w:num>
  <w:num w:numId="27" w16cid:durableId="1899246462">
    <w:abstractNumId w:val="11"/>
  </w:num>
  <w:num w:numId="28" w16cid:durableId="1041901664">
    <w:abstractNumId w:val="40"/>
  </w:num>
  <w:num w:numId="29" w16cid:durableId="1267729826">
    <w:abstractNumId w:val="22"/>
  </w:num>
  <w:num w:numId="30" w16cid:durableId="1518303696">
    <w:abstractNumId w:val="34"/>
  </w:num>
  <w:num w:numId="31" w16cid:durableId="65424582">
    <w:abstractNumId w:val="37"/>
  </w:num>
  <w:num w:numId="32" w16cid:durableId="1587114062">
    <w:abstractNumId w:val="6"/>
  </w:num>
  <w:num w:numId="33" w16cid:durableId="1744059461">
    <w:abstractNumId w:val="26"/>
  </w:num>
  <w:num w:numId="34" w16cid:durableId="574706040">
    <w:abstractNumId w:val="32"/>
  </w:num>
  <w:num w:numId="35" w16cid:durableId="999386214">
    <w:abstractNumId w:val="20"/>
  </w:num>
  <w:num w:numId="36" w16cid:durableId="419521263">
    <w:abstractNumId w:val="2"/>
  </w:num>
  <w:num w:numId="37" w16cid:durableId="1972898776">
    <w:abstractNumId w:val="15"/>
  </w:num>
  <w:num w:numId="38" w16cid:durableId="526649747">
    <w:abstractNumId w:val="17"/>
  </w:num>
  <w:num w:numId="39" w16cid:durableId="672227617">
    <w:abstractNumId w:val="29"/>
  </w:num>
  <w:num w:numId="40" w16cid:durableId="986131124">
    <w:abstractNumId w:val="36"/>
  </w:num>
  <w:num w:numId="41" w16cid:durableId="42877847">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F5EE6A3"/>
    <w:rsid w:val="00001300"/>
    <w:rsid w:val="000015AA"/>
    <w:rsid w:val="00001672"/>
    <w:rsid w:val="000016E9"/>
    <w:rsid w:val="00001EEB"/>
    <w:rsid w:val="00002308"/>
    <w:rsid w:val="000023D6"/>
    <w:rsid w:val="000027A9"/>
    <w:rsid w:val="00002A0B"/>
    <w:rsid w:val="00002AED"/>
    <w:rsid w:val="00003306"/>
    <w:rsid w:val="00003424"/>
    <w:rsid w:val="00003428"/>
    <w:rsid w:val="00003A84"/>
    <w:rsid w:val="00003BFB"/>
    <w:rsid w:val="00003F55"/>
    <w:rsid w:val="000043B0"/>
    <w:rsid w:val="000045A0"/>
    <w:rsid w:val="000047C5"/>
    <w:rsid w:val="00005018"/>
    <w:rsid w:val="0000520A"/>
    <w:rsid w:val="00005D8B"/>
    <w:rsid w:val="000062FC"/>
    <w:rsid w:val="00006667"/>
    <w:rsid w:val="00007111"/>
    <w:rsid w:val="000077EE"/>
    <w:rsid w:val="00010096"/>
    <w:rsid w:val="00010366"/>
    <w:rsid w:val="0001070D"/>
    <w:rsid w:val="00010B19"/>
    <w:rsid w:val="00012B29"/>
    <w:rsid w:val="000131BE"/>
    <w:rsid w:val="00013209"/>
    <w:rsid w:val="00013602"/>
    <w:rsid w:val="00013767"/>
    <w:rsid w:val="000137CE"/>
    <w:rsid w:val="00013D05"/>
    <w:rsid w:val="00013DDD"/>
    <w:rsid w:val="00013EE5"/>
    <w:rsid w:val="00013F48"/>
    <w:rsid w:val="00014494"/>
    <w:rsid w:val="000148CE"/>
    <w:rsid w:val="000149E0"/>
    <w:rsid w:val="0001562F"/>
    <w:rsid w:val="0001574C"/>
    <w:rsid w:val="000161D9"/>
    <w:rsid w:val="00017B9C"/>
    <w:rsid w:val="00020278"/>
    <w:rsid w:val="0002086D"/>
    <w:rsid w:val="00020B74"/>
    <w:rsid w:val="00020B75"/>
    <w:rsid w:val="00021380"/>
    <w:rsid w:val="00021635"/>
    <w:rsid w:val="00021807"/>
    <w:rsid w:val="000221D2"/>
    <w:rsid w:val="00023265"/>
    <w:rsid w:val="0002371B"/>
    <w:rsid w:val="00023805"/>
    <w:rsid w:val="00023EFB"/>
    <w:rsid w:val="000245B5"/>
    <w:rsid w:val="00024626"/>
    <w:rsid w:val="00024E9D"/>
    <w:rsid w:val="0002572B"/>
    <w:rsid w:val="00025D93"/>
    <w:rsid w:val="00025E1A"/>
    <w:rsid w:val="000261B1"/>
    <w:rsid w:val="000264CB"/>
    <w:rsid w:val="00026C4D"/>
    <w:rsid w:val="00026EC6"/>
    <w:rsid w:val="000274D6"/>
    <w:rsid w:val="0002761F"/>
    <w:rsid w:val="000277CC"/>
    <w:rsid w:val="000308D9"/>
    <w:rsid w:val="00030BA5"/>
    <w:rsid w:val="00031152"/>
    <w:rsid w:val="00031709"/>
    <w:rsid w:val="00031910"/>
    <w:rsid w:val="00031A51"/>
    <w:rsid w:val="00031A5F"/>
    <w:rsid w:val="00032320"/>
    <w:rsid w:val="00032836"/>
    <w:rsid w:val="00032B7E"/>
    <w:rsid w:val="0003303E"/>
    <w:rsid w:val="000334A0"/>
    <w:rsid w:val="000335E5"/>
    <w:rsid w:val="00034918"/>
    <w:rsid w:val="000350F5"/>
    <w:rsid w:val="00035ED4"/>
    <w:rsid w:val="000364E0"/>
    <w:rsid w:val="00036927"/>
    <w:rsid w:val="00036A11"/>
    <w:rsid w:val="00036BA4"/>
    <w:rsid w:val="000373C4"/>
    <w:rsid w:val="00037835"/>
    <w:rsid w:val="0003FB12"/>
    <w:rsid w:val="00040307"/>
    <w:rsid w:val="000406DF"/>
    <w:rsid w:val="00040C74"/>
    <w:rsid w:val="00040E56"/>
    <w:rsid w:val="0004111D"/>
    <w:rsid w:val="000418D3"/>
    <w:rsid w:val="000424F3"/>
    <w:rsid w:val="000428DB"/>
    <w:rsid w:val="00042C0B"/>
    <w:rsid w:val="00042C12"/>
    <w:rsid w:val="000432E8"/>
    <w:rsid w:val="00043B71"/>
    <w:rsid w:val="0004484E"/>
    <w:rsid w:val="000449D3"/>
    <w:rsid w:val="00044A6F"/>
    <w:rsid w:val="00044C8F"/>
    <w:rsid w:val="00046945"/>
    <w:rsid w:val="00046A44"/>
    <w:rsid w:val="00046D40"/>
    <w:rsid w:val="0004729D"/>
    <w:rsid w:val="00050406"/>
    <w:rsid w:val="0005099E"/>
    <w:rsid w:val="000511C2"/>
    <w:rsid w:val="000513D9"/>
    <w:rsid w:val="00051475"/>
    <w:rsid w:val="00051E80"/>
    <w:rsid w:val="000526E2"/>
    <w:rsid w:val="000531B9"/>
    <w:rsid w:val="000539F7"/>
    <w:rsid w:val="000540F8"/>
    <w:rsid w:val="000542DD"/>
    <w:rsid w:val="00055428"/>
    <w:rsid w:val="0005742F"/>
    <w:rsid w:val="00057BF5"/>
    <w:rsid w:val="0006007C"/>
    <w:rsid w:val="000604CA"/>
    <w:rsid w:val="00060851"/>
    <w:rsid w:val="00060A71"/>
    <w:rsid w:val="00061682"/>
    <w:rsid w:val="000618C2"/>
    <w:rsid w:val="000619C6"/>
    <w:rsid w:val="00061E5F"/>
    <w:rsid w:val="00061FE3"/>
    <w:rsid w:val="00062BB4"/>
    <w:rsid w:val="00062C09"/>
    <w:rsid w:val="00062EC0"/>
    <w:rsid w:val="0006314E"/>
    <w:rsid w:val="0006327A"/>
    <w:rsid w:val="00063B65"/>
    <w:rsid w:val="0006416A"/>
    <w:rsid w:val="000648AE"/>
    <w:rsid w:val="00064D97"/>
    <w:rsid w:val="00065105"/>
    <w:rsid w:val="00065733"/>
    <w:rsid w:val="00065ABB"/>
    <w:rsid w:val="00065B0F"/>
    <w:rsid w:val="00065BA6"/>
    <w:rsid w:val="00065C6D"/>
    <w:rsid w:val="00065CC4"/>
    <w:rsid w:val="0006626C"/>
    <w:rsid w:val="00066650"/>
    <w:rsid w:val="00066879"/>
    <w:rsid w:val="00066DB8"/>
    <w:rsid w:val="00067272"/>
    <w:rsid w:val="00067651"/>
    <w:rsid w:val="000700E5"/>
    <w:rsid w:val="000705B8"/>
    <w:rsid w:val="00070A69"/>
    <w:rsid w:val="00070B07"/>
    <w:rsid w:val="00071F46"/>
    <w:rsid w:val="000721C5"/>
    <w:rsid w:val="00072510"/>
    <w:rsid w:val="00072B8C"/>
    <w:rsid w:val="000732B7"/>
    <w:rsid w:val="0007348E"/>
    <w:rsid w:val="00073702"/>
    <w:rsid w:val="00073917"/>
    <w:rsid w:val="00076389"/>
    <w:rsid w:val="00076CE6"/>
    <w:rsid w:val="00076E19"/>
    <w:rsid w:val="0007753B"/>
    <w:rsid w:val="000803ED"/>
    <w:rsid w:val="00080F2B"/>
    <w:rsid w:val="00080F3C"/>
    <w:rsid w:val="000810D2"/>
    <w:rsid w:val="00081246"/>
    <w:rsid w:val="00081418"/>
    <w:rsid w:val="00081449"/>
    <w:rsid w:val="00081FB8"/>
    <w:rsid w:val="00082505"/>
    <w:rsid w:val="0008288C"/>
    <w:rsid w:val="00082B69"/>
    <w:rsid w:val="000830DB"/>
    <w:rsid w:val="00083217"/>
    <w:rsid w:val="00084440"/>
    <w:rsid w:val="000849C3"/>
    <w:rsid w:val="00084EB3"/>
    <w:rsid w:val="00085ED3"/>
    <w:rsid w:val="00086028"/>
    <w:rsid w:val="00090024"/>
    <w:rsid w:val="000902C1"/>
    <w:rsid w:val="00090DD6"/>
    <w:rsid w:val="00090DDB"/>
    <w:rsid w:val="00090F42"/>
    <w:rsid w:val="00090F45"/>
    <w:rsid w:val="0009116E"/>
    <w:rsid w:val="000918DF"/>
    <w:rsid w:val="0009223F"/>
    <w:rsid w:val="0009278E"/>
    <w:rsid w:val="00092BE1"/>
    <w:rsid w:val="00092F7D"/>
    <w:rsid w:val="00093C71"/>
    <w:rsid w:val="000944FA"/>
    <w:rsid w:val="00094586"/>
    <w:rsid w:val="00094BC1"/>
    <w:rsid w:val="0009543A"/>
    <w:rsid w:val="000954E2"/>
    <w:rsid w:val="000959F9"/>
    <w:rsid w:val="00095D6A"/>
    <w:rsid w:val="00095FB3"/>
    <w:rsid w:val="0009618C"/>
    <w:rsid w:val="000966AC"/>
    <w:rsid w:val="00096C54"/>
    <w:rsid w:val="00096D8A"/>
    <w:rsid w:val="00097888"/>
    <w:rsid w:val="00097978"/>
    <w:rsid w:val="000A141F"/>
    <w:rsid w:val="000A14FC"/>
    <w:rsid w:val="000A188D"/>
    <w:rsid w:val="000A18B3"/>
    <w:rsid w:val="000A1D44"/>
    <w:rsid w:val="000A223D"/>
    <w:rsid w:val="000A2D80"/>
    <w:rsid w:val="000A352B"/>
    <w:rsid w:val="000A362B"/>
    <w:rsid w:val="000A37A6"/>
    <w:rsid w:val="000A382F"/>
    <w:rsid w:val="000A3B91"/>
    <w:rsid w:val="000A3D44"/>
    <w:rsid w:val="000A3E0C"/>
    <w:rsid w:val="000A48A9"/>
    <w:rsid w:val="000A5285"/>
    <w:rsid w:val="000A71D1"/>
    <w:rsid w:val="000A72A9"/>
    <w:rsid w:val="000A74D5"/>
    <w:rsid w:val="000A74DB"/>
    <w:rsid w:val="000A7655"/>
    <w:rsid w:val="000A778C"/>
    <w:rsid w:val="000B0586"/>
    <w:rsid w:val="000B0742"/>
    <w:rsid w:val="000B0892"/>
    <w:rsid w:val="000B119B"/>
    <w:rsid w:val="000B295F"/>
    <w:rsid w:val="000B3077"/>
    <w:rsid w:val="000B31EB"/>
    <w:rsid w:val="000B35B4"/>
    <w:rsid w:val="000B4B32"/>
    <w:rsid w:val="000B4F37"/>
    <w:rsid w:val="000B4F69"/>
    <w:rsid w:val="000B5ED6"/>
    <w:rsid w:val="000B60C2"/>
    <w:rsid w:val="000B6219"/>
    <w:rsid w:val="000B6510"/>
    <w:rsid w:val="000B6A21"/>
    <w:rsid w:val="000B6E1D"/>
    <w:rsid w:val="000B6EDE"/>
    <w:rsid w:val="000C0028"/>
    <w:rsid w:val="000C0AFB"/>
    <w:rsid w:val="000C158E"/>
    <w:rsid w:val="000C1623"/>
    <w:rsid w:val="000C1780"/>
    <w:rsid w:val="000C17D3"/>
    <w:rsid w:val="000C1B66"/>
    <w:rsid w:val="000C1B7C"/>
    <w:rsid w:val="000C1C22"/>
    <w:rsid w:val="000C1F4F"/>
    <w:rsid w:val="000C286C"/>
    <w:rsid w:val="000C32F9"/>
    <w:rsid w:val="000C331B"/>
    <w:rsid w:val="000C3CCD"/>
    <w:rsid w:val="000C4552"/>
    <w:rsid w:val="000C4610"/>
    <w:rsid w:val="000C491F"/>
    <w:rsid w:val="000C4D48"/>
    <w:rsid w:val="000C4D52"/>
    <w:rsid w:val="000C503C"/>
    <w:rsid w:val="000C51EB"/>
    <w:rsid w:val="000C54ED"/>
    <w:rsid w:val="000C5599"/>
    <w:rsid w:val="000C5837"/>
    <w:rsid w:val="000C5888"/>
    <w:rsid w:val="000C67A8"/>
    <w:rsid w:val="000C7280"/>
    <w:rsid w:val="000C7FCE"/>
    <w:rsid w:val="000D0459"/>
    <w:rsid w:val="000D05E3"/>
    <w:rsid w:val="000D186C"/>
    <w:rsid w:val="000D3023"/>
    <w:rsid w:val="000D347C"/>
    <w:rsid w:val="000D34CD"/>
    <w:rsid w:val="000D3F0E"/>
    <w:rsid w:val="000D4591"/>
    <w:rsid w:val="000D4636"/>
    <w:rsid w:val="000D51D9"/>
    <w:rsid w:val="000D5646"/>
    <w:rsid w:val="000D56E7"/>
    <w:rsid w:val="000D6608"/>
    <w:rsid w:val="000D665A"/>
    <w:rsid w:val="000D6758"/>
    <w:rsid w:val="000D6959"/>
    <w:rsid w:val="000D700F"/>
    <w:rsid w:val="000D75A6"/>
    <w:rsid w:val="000D75D6"/>
    <w:rsid w:val="000D7BB7"/>
    <w:rsid w:val="000E015D"/>
    <w:rsid w:val="000E0529"/>
    <w:rsid w:val="000E0A9A"/>
    <w:rsid w:val="000E0BAA"/>
    <w:rsid w:val="000E0D1D"/>
    <w:rsid w:val="000E1B6B"/>
    <w:rsid w:val="000E1BE6"/>
    <w:rsid w:val="000E2066"/>
    <w:rsid w:val="000E2177"/>
    <w:rsid w:val="000E2408"/>
    <w:rsid w:val="000E272C"/>
    <w:rsid w:val="000E2DB3"/>
    <w:rsid w:val="000E320E"/>
    <w:rsid w:val="000E3F3C"/>
    <w:rsid w:val="000E3FD5"/>
    <w:rsid w:val="000E4675"/>
    <w:rsid w:val="000E550A"/>
    <w:rsid w:val="000E58A3"/>
    <w:rsid w:val="000E5A0A"/>
    <w:rsid w:val="000E5D36"/>
    <w:rsid w:val="000E6115"/>
    <w:rsid w:val="000E64BD"/>
    <w:rsid w:val="000E651F"/>
    <w:rsid w:val="000E6551"/>
    <w:rsid w:val="000E66BB"/>
    <w:rsid w:val="000E768F"/>
    <w:rsid w:val="000E7A57"/>
    <w:rsid w:val="000F0390"/>
    <w:rsid w:val="000F04E6"/>
    <w:rsid w:val="000F05D2"/>
    <w:rsid w:val="000F086C"/>
    <w:rsid w:val="000F13FE"/>
    <w:rsid w:val="000F1420"/>
    <w:rsid w:val="000F17F3"/>
    <w:rsid w:val="000F1943"/>
    <w:rsid w:val="000F2E69"/>
    <w:rsid w:val="000F4214"/>
    <w:rsid w:val="000F559D"/>
    <w:rsid w:val="000F569B"/>
    <w:rsid w:val="000F6859"/>
    <w:rsid w:val="000F6E84"/>
    <w:rsid w:val="000F7B1D"/>
    <w:rsid w:val="000F7B65"/>
    <w:rsid w:val="000F7CAD"/>
    <w:rsid w:val="000F7EC2"/>
    <w:rsid w:val="00100D9E"/>
    <w:rsid w:val="00101081"/>
    <w:rsid w:val="00101DD1"/>
    <w:rsid w:val="001020CB"/>
    <w:rsid w:val="00102580"/>
    <w:rsid w:val="0010398A"/>
    <w:rsid w:val="00103E74"/>
    <w:rsid w:val="0010437C"/>
    <w:rsid w:val="001057D6"/>
    <w:rsid w:val="00105E34"/>
    <w:rsid w:val="00105F3B"/>
    <w:rsid w:val="00106452"/>
    <w:rsid w:val="00106A6E"/>
    <w:rsid w:val="0010779D"/>
    <w:rsid w:val="0011013B"/>
    <w:rsid w:val="00110DFC"/>
    <w:rsid w:val="001123A2"/>
    <w:rsid w:val="001129EE"/>
    <w:rsid w:val="00113C1E"/>
    <w:rsid w:val="0011496C"/>
    <w:rsid w:val="001154C6"/>
    <w:rsid w:val="00115856"/>
    <w:rsid w:val="00115ABD"/>
    <w:rsid w:val="00115DB0"/>
    <w:rsid w:val="00115E7E"/>
    <w:rsid w:val="0011605F"/>
    <w:rsid w:val="0011631F"/>
    <w:rsid w:val="001163BF"/>
    <w:rsid w:val="00116A60"/>
    <w:rsid w:val="0011783B"/>
    <w:rsid w:val="00117C3F"/>
    <w:rsid w:val="00120152"/>
    <w:rsid w:val="00120302"/>
    <w:rsid w:val="001204F4"/>
    <w:rsid w:val="00120846"/>
    <w:rsid w:val="00120F1D"/>
    <w:rsid w:val="00122F20"/>
    <w:rsid w:val="001243A4"/>
    <w:rsid w:val="0012461A"/>
    <w:rsid w:val="00124E3C"/>
    <w:rsid w:val="00125053"/>
    <w:rsid w:val="00125186"/>
    <w:rsid w:val="00125BE4"/>
    <w:rsid w:val="0012636B"/>
    <w:rsid w:val="00126734"/>
    <w:rsid w:val="0012688F"/>
    <w:rsid w:val="001268DD"/>
    <w:rsid w:val="00127774"/>
    <w:rsid w:val="00127C5B"/>
    <w:rsid w:val="001306C8"/>
    <w:rsid w:val="001306CC"/>
    <w:rsid w:val="001308A8"/>
    <w:rsid w:val="00130E36"/>
    <w:rsid w:val="00131546"/>
    <w:rsid w:val="0013166F"/>
    <w:rsid w:val="00132074"/>
    <w:rsid w:val="001320E3"/>
    <w:rsid w:val="00132234"/>
    <w:rsid w:val="0013227F"/>
    <w:rsid w:val="0013261E"/>
    <w:rsid w:val="001328D6"/>
    <w:rsid w:val="00132AD8"/>
    <w:rsid w:val="00133831"/>
    <w:rsid w:val="00133F21"/>
    <w:rsid w:val="00133F5C"/>
    <w:rsid w:val="001348B7"/>
    <w:rsid w:val="00135770"/>
    <w:rsid w:val="00135790"/>
    <w:rsid w:val="0013585A"/>
    <w:rsid w:val="00135A27"/>
    <w:rsid w:val="00135B8B"/>
    <w:rsid w:val="00135C83"/>
    <w:rsid w:val="001366BC"/>
    <w:rsid w:val="00136BF4"/>
    <w:rsid w:val="001371F3"/>
    <w:rsid w:val="0013762A"/>
    <w:rsid w:val="0014008A"/>
    <w:rsid w:val="001402D8"/>
    <w:rsid w:val="00140729"/>
    <w:rsid w:val="00140EFB"/>
    <w:rsid w:val="0014197E"/>
    <w:rsid w:val="00141D33"/>
    <w:rsid w:val="00142474"/>
    <w:rsid w:val="0014289E"/>
    <w:rsid w:val="00142C68"/>
    <w:rsid w:val="00142D8A"/>
    <w:rsid w:val="0014315D"/>
    <w:rsid w:val="001432AC"/>
    <w:rsid w:val="00143612"/>
    <w:rsid w:val="00143D44"/>
    <w:rsid w:val="001440D0"/>
    <w:rsid w:val="00144536"/>
    <w:rsid w:val="00144903"/>
    <w:rsid w:val="00144A2E"/>
    <w:rsid w:val="00145914"/>
    <w:rsid w:val="00145A0F"/>
    <w:rsid w:val="001466C1"/>
    <w:rsid w:val="0014695A"/>
    <w:rsid w:val="00146AAC"/>
    <w:rsid w:val="00146CBE"/>
    <w:rsid w:val="00146FB2"/>
    <w:rsid w:val="00147733"/>
    <w:rsid w:val="0014775C"/>
    <w:rsid w:val="00147F0D"/>
    <w:rsid w:val="00150051"/>
    <w:rsid w:val="0015093A"/>
    <w:rsid w:val="00150F65"/>
    <w:rsid w:val="001519AD"/>
    <w:rsid w:val="00151FB1"/>
    <w:rsid w:val="001524A4"/>
    <w:rsid w:val="00152F56"/>
    <w:rsid w:val="00153190"/>
    <w:rsid w:val="0015350B"/>
    <w:rsid w:val="00153544"/>
    <w:rsid w:val="00153881"/>
    <w:rsid w:val="00155497"/>
    <w:rsid w:val="001557E7"/>
    <w:rsid w:val="00155852"/>
    <w:rsid w:val="00155D22"/>
    <w:rsid w:val="00156642"/>
    <w:rsid w:val="0015692E"/>
    <w:rsid w:val="00156D9E"/>
    <w:rsid w:val="00157D35"/>
    <w:rsid w:val="0015F582"/>
    <w:rsid w:val="00160226"/>
    <w:rsid w:val="001602CB"/>
    <w:rsid w:val="001608C8"/>
    <w:rsid w:val="00160A77"/>
    <w:rsid w:val="00160B4B"/>
    <w:rsid w:val="00160BC8"/>
    <w:rsid w:val="00160DF5"/>
    <w:rsid w:val="00160DF7"/>
    <w:rsid w:val="001617A3"/>
    <w:rsid w:val="00161A62"/>
    <w:rsid w:val="00161D3F"/>
    <w:rsid w:val="001621C2"/>
    <w:rsid w:val="0016410C"/>
    <w:rsid w:val="001641CE"/>
    <w:rsid w:val="00164AD8"/>
    <w:rsid w:val="00164F10"/>
    <w:rsid w:val="001667DD"/>
    <w:rsid w:val="0016693B"/>
    <w:rsid w:val="00166BF0"/>
    <w:rsid w:val="00166C90"/>
    <w:rsid w:val="0016737B"/>
    <w:rsid w:val="00167982"/>
    <w:rsid w:val="00167F12"/>
    <w:rsid w:val="001709B0"/>
    <w:rsid w:val="0017142A"/>
    <w:rsid w:val="001714B7"/>
    <w:rsid w:val="00171638"/>
    <w:rsid w:val="0017172E"/>
    <w:rsid w:val="00171E6C"/>
    <w:rsid w:val="00172233"/>
    <w:rsid w:val="00172476"/>
    <w:rsid w:val="00172E06"/>
    <w:rsid w:val="001731B8"/>
    <w:rsid w:val="00173EE2"/>
    <w:rsid w:val="00173FC9"/>
    <w:rsid w:val="001745A6"/>
    <w:rsid w:val="0017491D"/>
    <w:rsid w:val="00174DDA"/>
    <w:rsid w:val="00175220"/>
    <w:rsid w:val="00176064"/>
    <w:rsid w:val="001760C7"/>
    <w:rsid w:val="0017749A"/>
    <w:rsid w:val="00177918"/>
    <w:rsid w:val="00177CAC"/>
    <w:rsid w:val="00177FE1"/>
    <w:rsid w:val="00180D90"/>
    <w:rsid w:val="00181749"/>
    <w:rsid w:val="00181AC5"/>
    <w:rsid w:val="00181E28"/>
    <w:rsid w:val="00182BE5"/>
    <w:rsid w:val="00183022"/>
    <w:rsid w:val="00183E3D"/>
    <w:rsid w:val="00183EA3"/>
    <w:rsid w:val="0018493E"/>
    <w:rsid w:val="0018500D"/>
    <w:rsid w:val="00185295"/>
    <w:rsid w:val="00185504"/>
    <w:rsid w:val="001857E4"/>
    <w:rsid w:val="00185CF8"/>
    <w:rsid w:val="00186F93"/>
    <w:rsid w:val="0019110F"/>
    <w:rsid w:val="00191BC9"/>
    <w:rsid w:val="00192E94"/>
    <w:rsid w:val="00193521"/>
    <w:rsid w:val="001937D1"/>
    <w:rsid w:val="00193897"/>
    <w:rsid w:val="00193DEB"/>
    <w:rsid w:val="001948D3"/>
    <w:rsid w:val="00195035"/>
    <w:rsid w:val="001955C9"/>
    <w:rsid w:val="00196C43"/>
    <w:rsid w:val="0019783F"/>
    <w:rsid w:val="001A00FE"/>
    <w:rsid w:val="001A0169"/>
    <w:rsid w:val="001A0428"/>
    <w:rsid w:val="001A08E5"/>
    <w:rsid w:val="001A0F41"/>
    <w:rsid w:val="001A1007"/>
    <w:rsid w:val="001A1B52"/>
    <w:rsid w:val="001A1E00"/>
    <w:rsid w:val="001A1E8A"/>
    <w:rsid w:val="001A2CE0"/>
    <w:rsid w:val="001A32B6"/>
    <w:rsid w:val="001A3844"/>
    <w:rsid w:val="001A3986"/>
    <w:rsid w:val="001A520C"/>
    <w:rsid w:val="001A54AB"/>
    <w:rsid w:val="001A5D82"/>
    <w:rsid w:val="001A676F"/>
    <w:rsid w:val="001A6B8F"/>
    <w:rsid w:val="001A6D43"/>
    <w:rsid w:val="001A78B0"/>
    <w:rsid w:val="001A7D71"/>
    <w:rsid w:val="001B036E"/>
    <w:rsid w:val="001B04BA"/>
    <w:rsid w:val="001B0C91"/>
    <w:rsid w:val="001B12E1"/>
    <w:rsid w:val="001B13A1"/>
    <w:rsid w:val="001B13CB"/>
    <w:rsid w:val="001B1583"/>
    <w:rsid w:val="001B19B5"/>
    <w:rsid w:val="001B2BAF"/>
    <w:rsid w:val="001B3284"/>
    <w:rsid w:val="001B4147"/>
    <w:rsid w:val="001B41C5"/>
    <w:rsid w:val="001B45E9"/>
    <w:rsid w:val="001B4621"/>
    <w:rsid w:val="001B483B"/>
    <w:rsid w:val="001B6231"/>
    <w:rsid w:val="001B6723"/>
    <w:rsid w:val="001B6783"/>
    <w:rsid w:val="001B6DEA"/>
    <w:rsid w:val="001B7058"/>
    <w:rsid w:val="001B71F4"/>
    <w:rsid w:val="001B734E"/>
    <w:rsid w:val="001B749D"/>
    <w:rsid w:val="001B752A"/>
    <w:rsid w:val="001C02E7"/>
    <w:rsid w:val="001C032E"/>
    <w:rsid w:val="001C03B4"/>
    <w:rsid w:val="001C04EE"/>
    <w:rsid w:val="001C06D1"/>
    <w:rsid w:val="001C12F5"/>
    <w:rsid w:val="001C1B54"/>
    <w:rsid w:val="001C1BA3"/>
    <w:rsid w:val="001C1D1B"/>
    <w:rsid w:val="001C2099"/>
    <w:rsid w:val="001C23E1"/>
    <w:rsid w:val="001C273B"/>
    <w:rsid w:val="001C340E"/>
    <w:rsid w:val="001C356F"/>
    <w:rsid w:val="001C383F"/>
    <w:rsid w:val="001C3D44"/>
    <w:rsid w:val="001C413B"/>
    <w:rsid w:val="001C5156"/>
    <w:rsid w:val="001C53E1"/>
    <w:rsid w:val="001C5C68"/>
    <w:rsid w:val="001D005A"/>
    <w:rsid w:val="001D0AB6"/>
    <w:rsid w:val="001D0DEC"/>
    <w:rsid w:val="001D0FEC"/>
    <w:rsid w:val="001D102B"/>
    <w:rsid w:val="001D1625"/>
    <w:rsid w:val="001D1B70"/>
    <w:rsid w:val="001D277C"/>
    <w:rsid w:val="001D287C"/>
    <w:rsid w:val="001D2901"/>
    <w:rsid w:val="001D2E6A"/>
    <w:rsid w:val="001D39D5"/>
    <w:rsid w:val="001D42D7"/>
    <w:rsid w:val="001D4B83"/>
    <w:rsid w:val="001D4BCD"/>
    <w:rsid w:val="001D523D"/>
    <w:rsid w:val="001D5693"/>
    <w:rsid w:val="001D5D23"/>
    <w:rsid w:val="001D76AD"/>
    <w:rsid w:val="001E00ED"/>
    <w:rsid w:val="001E011F"/>
    <w:rsid w:val="001E1091"/>
    <w:rsid w:val="001E13F7"/>
    <w:rsid w:val="001E1FE0"/>
    <w:rsid w:val="001E2F6B"/>
    <w:rsid w:val="001E3360"/>
    <w:rsid w:val="001E38AA"/>
    <w:rsid w:val="001E39F6"/>
    <w:rsid w:val="001E3AF7"/>
    <w:rsid w:val="001E3B46"/>
    <w:rsid w:val="001E4342"/>
    <w:rsid w:val="001E48E0"/>
    <w:rsid w:val="001E4B05"/>
    <w:rsid w:val="001E51B7"/>
    <w:rsid w:val="001E537C"/>
    <w:rsid w:val="001E5A16"/>
    <w:rsid w:val="001E5B07"/>
    <w:rsid w:val="001E60FA"/>
    <w:rsid w:val="001E6422"/>
    <w:rsid w:val="001E6CC8"/>
    <w:rsid w:val="001E7033"/>
    <w:rsid w:val="001E7F33"/>
    <w:rsid w:val="001E93CC"/>
    <w:rsid w:val="001F01FA"/>
    <w:rsid w:val="001F0D1B"/>
    <w:rsid w:val="001F105D"/>
    <w:rsid w:val="001F1119"/>
    <w:rsid w:val="001F18D6"/>
    <w:rsid w:val="001F22DC"/>
    <w:rsid w:val="001F2422"/>
    <w:rsid w:val="001F24AD"/>
    <w:rsid w:val="001F3179"/>
    <w:rsid w:val="001F35F7"/>
    <w:rsid w:val="001F37D0"/>
    <w:rsid w:val="001F4142"/>
    <w:rsid w:val="001F53E8"/>
    <w:rsid w:val="001F54B4"/>
    <w:rsid w:val="001F55ED"/>
    <w:rsid w:val="001F5A16"/>
    <w:rsid w:val="001F5CF8"/>
    <w:rsid w:val="001F6581"/>
    <w:rsid w:val="001F6726"/>
    <w:rsid w:val="001F6754"/>
    <w:rsid w:val="001F6E13"/>
    <w:rsid w:val="001F7145"/>
    <w:rsid w:val="001F720D"/>
    <w:rsid w:val="001F77C4"/>
    <w:rsid w:val="001F7D95"/>
    <w:rsid w:val="00201031"/>
    <w:rsid w:val="0020174D"/>
    <w:rsid w:val="00202F59"/>
    <w:rsid w:val="00203043"/>
    <w:rsid w:val="002040A4"/>
    <w:rsid w:val="00204262"/>
    <w:rsid w:val="00204A6F"/>
    <w:rsid w:val="00204EF9"/>
    <w:rsid w:val="00205612"/>
    <w:rsid w:val="00205BD8"/>
    <w:rsid w:val="00205D81"/>
    <w:rsid w:val="00206695"/>
    <w:rsid w:val="00206AF2"/>
    <w:rsid w:val="00207437"/>
    <w:rsid w:val="00207B72"/>
    <w:rsid w:val="00207DE2"/>
    <w:rsid w:val="00207EFF"/>
    <w:rsid w:val="002107DF"/>
    <w:rsid w:val="00210CFE"/>
    <w:rsid w:val="00211F09"/>
    <w:rsid w:val="002123E9"/>
    <w:rsid w:val="002128B4"/>
    <w:rsid w:val="002129EE"/>
    <w:rsid w:val="002143C2"/>
    <w:rsid w:val="002143D8"/>
    <w:rsid w:val="002148AA"/>
    <w:rsid w:val="00214BCF"/>
    <w:rsid w:val="00214F48"/>
    <w:rsid w:val="002155A4"/>
    <w:rsid w:val="002156F8"/>
    <w:rsid w:val="002157B5"/>
    <w:rsid w:val="002158C0"/>
    <w:rsid w:val="00215B0A"/>
    <w:rsid w:val="00215CEA"/>
    <w:rsid w:val="002160B3"/>
    <w:rsid w:val="0021614F"/>
    <w:rsid w:val="0021680D"/>
    <w:rsid w:val="00216CDB"/>
    <w:rsid w:val="00216D96"/>
    <w:rsid w:val="0021748D"/>
    <w:rsid w:val="002174AD"/>
    <w:rsid w:val="002178F7"/>
    <w:rsid w:val="00217E0E"/>
    <w:rsid w:val="00217FA7"/>
    <w:rsid w:val="00220811"/>
    <w:rsid w:val="00220F6A"/>
    <w:rsid w:val="002213E2"/>
    <w:rsid w:val="00222078"/>
    <w:rsid w:val="002222ED"/>
    <w:rsid w:val="0022260F"/>
    <w:rsid w:val="00222E64"/>
    <w:rsid w:val="00223584"/>
    <w:rsid w:val="00223587"/>
    <w:rsid w:val="00223875"/>
    <w:rsid w:val="002246B5"/>
    <w:rsid w:val="0022517B"/>
    <w:rsid w:val="00225368"/>
    <w:rsid w:val="002264E3"/>
    <w:rsid w:val="00226AAC"/>
    <w:rsid w:val="00227235"/>
    <w:rsid w:val="00230233"/>
    <w:rsid w:val="0023075D"/>
    <w:rsid w:val="00230FE6"/>
    <w:rsid w:val="002312B9"/>
    <w:rsid w:val="002323DB"/>
    <w:rsid w:val="002324E7"/>
    <w:rsid w:val="00232F85"/>
    <w:rsid w:val="0023307A"/>
    <w:rsid w:val="00233450"/>
    <w:rsid w:val="00233A02"/>
    <w:rsid w:val="00233C6E"/>
    <w:rsid w:val="00233D2F"/>
    <w:rsid w:val="0023459B"/>
    <w:rsid w:val="00234A65"/>
    <w:rsid w:val="00234B75"/>
    <w:rsid w:val="00234D00"/>
    <w:rsid w:val="00235129"/>
    <w:rsid w:val="00235639"/>
    <w:rsid w:val="00235CD4"/>
    <w:rsid w:val="00235E1E"/>
    <w:rsid w:val="00236217"/>
    <w:rsid w:val="002368E5"/>
    <w:rsid w:val="00236E94"/>
    <w:rsid w:val="00237003"/>
    <w:rsid w:val="002370AC"/>
    <w:rsid w:val="002371BD"/>
    <w:rsid w:val="002372C6"/>
    <w:rsid w:val="00240B9A"/>
    <w:rsid w:val="002410C0"/>
    <w:rsid w:val="0024199A"/>
    <w:rsid w:val="002423D4"/>
    <w:rsid w:val="00242824"/>
    <w:rsid w:val="0024329D"/>
    <w:rsid w:val="00244B04"/>
    <w:rsid w:val="00245778"/>
    <w:rsid w:val="002457CE"/>
    <w:rsid w:val="0024699A"/>
    <w:rsid w:val="00246B16"/>
    <w:rsid w:val="00246C70"/>
    <w:rsid w:val="002470D6"/>
    <w:rsid w:val="00247594"/>
    <w:rsid w:val="00247926"/>
    <w:rsid w:val="00247AD0"/>
    <w:rsid w:val="00247FC1"/>
    <w:rsid w:val="002505ED"/>
    <w:rsid w:val="00250975"/>
    <w:rsid w:val="00250B47"/>
    <w:rsid w:val="00252479"/>
    <w:rsid w:val="00252E7D"/>
    <w:rsid w:val="002539A3"/>
    <w:rsid w:val="00253D61"/>
    <w:rsid w:val="00253DB9"/>
    <w:rsid w:val="002542F2"/>
    <w:rsid w:val="00254CF2"/>
    <w:rsid w:val="0025530B"/>
    <w:rsid w:val="0025538A"/>
    <w:rsid w:val="00255EC5"/>
    <w:rsid w:val="00256318"/>
    <w:rsid w:val="00256DE2"/>
    <w:rsid w:val="00257ABA"/>
    <w:rsid w:val="00257C2C"/>
    <w:rsid w:val="00257DDB"/>
    <w:rsid w:val="00261648"/>
    <w:rsid w:val="002617B0"/>
    <w:rsid w:val="00262722"/>
    <w:rsid w:val="002627DA"/>
    <w:rsid w:val="00262CDA"/>
    <w:rsid w:val="002631CB"/>
    <w:rsid w:val="002636E7"/>
    <w:rsid w:val="002642B9"/>
    <w:rsid w:val="002644F0"/>
    <w:rsid w:val="002645A1"/>
    <w:rsid w:val="002645B9"/>
    <w:rsid w:val="002648C6"/>
    <w:rsid w:val="00264CAC"/>
    <w:rsid w:val="00264F64"/>
    <w:rsid w:val="002652D3"/>
    <w:rsid w:val="0026598B"/>
    <w:rsid w:val="00266751"/>
    <w:rsid w:val="00267739"/>
    <w:rsid w:val="002678FA"/>
    <w:rsid w:val="00270146"/>
    <w:rsid w:val="00270554"/>
    <w:rsid w:val="002706BA"/>
    <w:rsid w:val="00270969"/>
    <w:rsid w:val="00271312"/>
    <w:rsid w:val="00272169"/>
    <w:rsid w:val="002722D7"/>
    <w:rsid w:val="00273600"/>
    <w:rsid w:val="00273C05"/>
    <w:rsid w:val="00273C9D"/>
    <w:rsid w:val="00273E9D"/>
    <w:rsid w:val="00274D78"/>
    <w:rsid w:val="002753B8"/>
    <w:rsid w:val="002766DD"/>
    <w:rsid w:val="00277179"/>
    <w:rsid w:val="002775A5"/>
    <w:rsid w:val="002775E6"/>
    <w:rsid w:val="00277785"/>
    <w:rsid w:val="00277963"/>
    <w:rsid w:val="002800C8"/>
    <w:rsid w:val="00280958"/>
    <w:rsid w:val="00280EF8"/>
    <w:rsid w:val="002814E9"/>
    <w:rsid w:val="002816CF"/>
    <w:rsid w:val="00281794"/>
    <w:rsid w:val="00281B96"/>
    <w:rsid w:val="0028203C"/>
    <w:rsid w:val="00282693"/>
    <w:rsid w:val="0028270A"/>
    <w:rsid w:val="00282E28"/>
    <w:rsid w:val="002831D2"/>
    <w:rsid w:val="002840AC"/>
    <w:rsid w:val="00284125"/>
    <w:rsid w:val="0028457E"/>
    <w:rsid w:val="00284739"/>
    <w:rsid w:val="0028503B"/>
    <w:rsid w:val="002856B6"/>
    <w:rsid w:val="002858DF"/>
    <w:rsid w:val="002861BC"/>
    <w:rsid w:val="00286771"/>
    <w:rsid w:val="002869E1"/>
    <w:rsid w:val="00287B09"/>
    <w:rsid w:val="00290402"/>
    <w:rsid w:val="00291937"/>
    <w:rsid w:val="002923CF"/>
    <w:rsid w:val="00293111"/>
    <w:rsid w:val="00293782"/>
    <w:rsid w:val="00293BB4"/>
    <w:rsid w:val="00293D4B"/>
    <w:rsid w:val="00294515"/>
    <w:rsid w:val="00294537"/>
    <w:rsid w:val="00295951"/>
    <w:rsid w:val="00295E8D"/>
    <w:rsid w:val="00295EDA"/>
    <w:rsid w:val="002960D2"/>
    <w:rsid w:val="00296153"/>
    <w:rsid w:val="00296694"/>
    <w:rsid w:val="002966D7"/>
    <w:rsid w:val="002972B4"/>
    <w:rsid w:val="00297796"/>
    <w:rsid w:val="002A04D8"/>
    <w:rsid w:val="002A0F3B"/>
    <w:rsid w:val="002A1619"/>
    <w:rsid w:val="002A1C38"/>
    <w:rsid w:val="002A248D"/>
    <w:rsid w:val="002A2C2A"/>
    <w:rsid w:val="002A2DC3"/>
    <w:rsid w:val="002A2E01"/>
    <w:rsid w:val="002A3DF9"/>
    <w:rsid w:val="002A406C"/>
    <w:rsid w:val="002A49AC"/>
    <w:rsid w:val="002A4D12"/>
    <w:rsid w:val="002A4F58"/>
    <w:rsid w:val="002A5221"/>
    <w:rsid w:val="002A576C"/>
    <w:rsid w:val="002A6BAD"/>
    <w:rsid w:val="002A7252"/>
    <w:rsid w:val="002B00BA"/>
    <w:rsid w:val="002B04C6"/>
    <w:rsid w:val="002B0BA7"/>
    <w:rsid w:val="002B0CBA"/>
    <w:rsid w:val="002B0CC9"/>
    <w:rsid w:val="002B0DC6"/>
    <w:rsid w:val="002B0F36"/>
    <w:rsid w:val="002B110F"/>
    <w:rsid w:val="002B2003"/>
    <w:rsid w:val="002B2B3E"/>
    <w:rsid w:val="002B3310"/>
    <w:rsid w:val="002B370E"/>
    <w:rsid w:val="002B37D2"/>
    <w:rsid w:val="002B3C54"/>
    <w:rsid w:val="002B45DA"/>
    <w:rsid w:val="002B46A3"/>
    <w:rsid w:val="002B4867"/>
    <w:rsid w:val="002B5CEF"/>
    <w:rsid w:val="002B6565"/>
    <w:rsid w:val="002B6943"/>
    <w:rsid w:val="002B6BF1"/>
    <w:rsid w:val="002B6CF7"/>
    <w:rsid w:val="002C0514"/>
    <w:rsid w:val="002C0DE1"/>
    <w:rsid w:val="002C124E"/>
    <w:rsid w:val="002C13A3"/>
    <w:rsid w:val="002C1F6D"/>
    <w:rsid w:val="002C27DB"/>
    <w:rsid w:val="002C2BD5"/>
    <w:rsid w:val="002C33F0"/>
    <w:rsid w:val="002C3F3E"/>
    <w:rsid w:val="002C4201"/>
    <w:rsid w:val="002C4568"/>
    <w:rsid w:val="002C5511"/>
    <w:rsid w:val="002C6AD3"/>
    <w:rsid w:val="002C7190"/>
    <w:rsid w:val="002C71AA"/>
    <w:rsid w:val="002C72CE"/>
    <w:rsid w:val="002D01A4"/>
    <w:rsid w:val="002D0467"/>
    <w:rsid w:val="002D04A7"/>
    <w:rsid w:val="002D0B4F"/>
    <w:rsid w:val="002D1041"/>
    <w:rsid w:val="002D12CE"/>
    <w:rsid w:val="002D190E"/>
    <w:rsid w:val="002D1A4F"/>
    <w:rsid w:val="002D2FA5"/>
    <w:rsid w:val="002D319F"/>
    <w:rsid w:val="002D4EDA"/>
    <w:rsid w:val="002D5114"/>
    <w:rsid w:val="002D5173"/>
    <w:rsid w:val="002D5249"/>
    <w:rsid w:val="002D555A"/>
    <w:rsid w:val="002D55D8"/>
    <w:rsid w:val="002D57D5"/>
    <w:rsid w:val="002D58A6"/>
    <w:rsid w:val="002D5B75"/>
    <w:rsid w:val="002D66D0"/>
    <w:rsid w:val="002D6FCC"/>
    <w:rsid w:val="002D705C"/>
    <w:rsid w:val="002DFB74"/>
    <w:rsid w:val="002E012A"/>
    <w:rsid w:val="002E1318"/>
    <w:rsid w:val="002E1575"/>
    <w:rsid w:val="002E20C0"/>
    <w:rsid w:val="002E21C4"/>
    <w:rsid w:val="002E226B"/>
    <w:rsid w:val="002E23E6"/>
    <w:rsid w:val="002E24FD"/>
    <w:rsid w:val="002E3107"/>
    <w:rsid w:val="002E32F9"/>
    <w:rsid w:val="002E3AB5"/>
    <w:rsid w:val="002E4962"/>
    <w:rsid w:val="002E4AA8"/>
    <w:rsid w:val="002E4FAD"/>
    <w:rsid w:val="002E5308"/>
    <w:rsid w:val="002E55E3"/>
    <w:rsid w:val="002E575D"/>
    <w:rsid w:val="002E57D4"/>
    <w:rsid w:val="002E6194"/>
    <w:rsid w:val="002E6B02"/>
    <w:rsid w:val="002E6E5A"/>
    <w:rsid w:val="002E7689"/>
    <w:rsid w:val="002F00E6"/>
    <w:rsid w:val="002F0599"/>
    <w:rsid w:val="002F07E5"/>
    <w:rsid w:val="002F0EE4"/>
    <w:rsid w:val="002F14AB"/>
    <w:rsid w:val="002F17D5"/>
    <w:rsid w:val="002F19AD"/>
    <w:rsid w:val="002F1B5B"/>
    <w:rsid w:val="002F1C4F"/>
    <w:rsid w:val="002F2817"/>
    <w:rsid w:val="002F2F65"/>
    <w:rsid w:val="002F3C47"/>
    <w:rsid w:val="002F47A3"/>
    <w:rsid w:val="002F6160"/>
    <w:rsid w:val="002F6247"/>
    <w:rsid w:val="002F71DC"/>
    <w:rsid w:val="002F74F9"/>
    <w:rsid w:val="002F7A88"/>
    <w:rsid w:val="0030068B"/>
    <w:rsid w:val="003006D9"/>
    <w:rsid w:val="00300D71"/>
    <w:rsid w:val="0030194E"/>
    <w:rsid w:val="00301A0E"/>
    <w:rsid w:val="00301CE1"/>
    <w:rsid w:val="003027C1"/>
    <w:rsid w:val="00302843"/>
    <w:rsid w:val="00302FB9"/>
    <w:rsid w:val="003037F1"/>
    <w:rsid w:val="0030388F"/>
    <w:rsid w:val="00303902"/>
    <w:rsid w:val="0030428A"/>
    <w:rsid w:val="00305385"/>
    <w:rsid w:val="003054F7"/>
    <w:rsid w:val="00305DC6"/>
    <w:rsid w:val="00306171"/>
    <w:rsid w:val="00306D44"/>
    <w:rsid w:val="00306EE4"/>
    <w:rsid w:val="00306F74"/>
    <w:rsid w:val="00307346"/>
    <w:rsid w:val="00307C0D"/>
    <w:rsid w:val="00310337"/>
    <w:rsid w:val="0031051C"/>
    <w:rsid w:val="00310E27"/>
    <w:rsid w:val="00311169"/>
    <w:rsid w:val="00311210"/>
    <w:rsid w:val="00311BAE"/>
    <w:rsid w:val="00312AA2"/>
    <w:rsid w:val="00312B5F"/>
    <w:rsid w:val="003132FC"/>
    <w:rsid w:val="00313329"/>
    <w:rsid w:val="003135E0"/>
    <w:rsid w:val="00313658"/>
    <w:rsid w:val="00313B4B"/>
    <w:rsid w:val="00313B94"/>
    <w:rsid w:val="003144D7"/>
    <w:rsid w:val="003148E3"/>
    <w:rsid w:val="0031552B"/>
    <w:rsid w:val="0031596F"/>
    <w:rsid w:val="003160D2"/>
    <w:rsid w:val="003160F0"/>
    <w:rsid w:val="003161C7"/>
    <w:rsid w:val="00316B79"/>
    <w:rsid w:val="0031735F"/>
    <w:rsid w:val="00317AE8"/>
    <w:rsid w:val="00320078"/>
    <w:rsid w:val="0032079F"/>
    <w:rsid w:val="00320E25"/>
    <w:rsid w:val="0032170B"/>
    <w:rsid w:val="00321B57"/>
    <w:rsid w:val="00321BD5"/>
    <w:rsid w:val="00321C85"/>
    <w:rsid w:val="00321E63"/>
    <w:rsid w:val="00321EEC"/>
    <w:rsid w:val="003225EB"/>
    <w:rsid w:val="0032266E"/>
    <w:rsid w:val="00322DC7"/>
    <w:rsid w:val="00322E52"/>
    <w:rsid w:val="0032314F"/>
    <w:rsid w:val="00323BF5"/>
    <w:rsid w:val="003243CF"/>
    <w:rsid w:val="003252DC"/>
    <w:rsid w:val="00325514"/>
    <w:rsid w:val="003264D5"/>
    <w:rsid w:val="0032671E"/>
    <w:rsid w:val="003268EB"/>
    <w:rsid w:val="003269E0"/>
    <w:rsid w:val="00326D0E"/>
    <w:rsid w:val="00326D87"/>
    <w:rsid w:val="00326F91"/>
    <w:rsid w:val="0032785D"/>
    <w:rsid w:val="00330728"/>
    <w:rsid w:val="003308F4"/>
    <w:rsid w:val="0033168C"/>
    <w:rsid w:val="003316B4"/>
    <w:rsid w:val="00331AAA"/>
    <w:rsid w:val="00331D5E"/>
    <w:rsid w:val="0033304B"/>
    <w:rsid w:val="00333058"/>
    <w:rsid w:val="00333132"/>
    <w:rsid w:val="0033330C"/>
    <w:rsid w:val="00333B20"/>
    <w:rsid w:val="00334573"/>
    <w:rsid w:val="00334690"/>
    <w:rsid w:val="00334CCE"/>
    <w:rsid w:val="00334E71"/>
    <w:rsid w:val="00334FEA"/>
    <w:rsid w:val="003352DE"/>
    <w:rsid w:val="00335693"/>
    <w:rsid w:val="00337165"/>
    <w:rsid w:val="0033791B"/>
    <w:rsid w:val="00337B5C"/>
    <w:rsid w:val="00337F12"/>
    <w:rsid w:val="00340717"/>
    <w:rsid w:val="00341979"/>
    <w:rsid w:val="00341BAD"/>
    <w:rsid w:val="00343254"/>
    <w:rsid w:val="0034327F"/>
    <w:rsid w:val="00343650"/>
    <w:rsid w:val="003437F3"/>
    <w:rsid w:val="00344029"/>
    <w:rsid w:val="00344406"/>
    <w:rsid w:val="00344B39"/>
    <w:rsid w:val="00345AE9"/>
    <w:rsid w:val="003464C3"/>
    <w:rsid w:val="003465CE"/>
    <w:rsid w:val="0034699B"/>
    <w:rsid w:val="00346E03"/>
    <w:rsid w:val="0034733E"/>
    <w:rsid w:val="0034756B"/>
    <w:rsid w:val="003476CA"/>
    <w:rsid w:val="0034798F"/>
    <w:rsid w:val="00347A4C"/>
    <w:rsid w:val="00347E50"/>
    <w:rsid w:val="00347F46"/>
    <w:rsid w:val="0035009C"/>
    <w:rsid w:val="00350338"/>
    <w:rsid w:val="003505A1"/>
    <w:rsid w:val="003505CE"/>
    <w:rsid w:val="003508D5"/>
    <w:rsid w:val="00351533"/>
    <w:rsid w:val="003523EE"/>
    <w:rsid w:val="00352F0E"/>
    <w:rsid w:val="00354014"/>
    <w:rsid w:val="0035415B"/>
    <w:rsid w:val="003543F9"/>
    <w:rsid w:val="003544F3"/>
    <w:rsid w:val="00354747"/>
    <w:rsid w:val="00355A8C"/>
    <w:rsid w:val="00355F48"/>
    <w:rsid w:val="00356467"/>
    <w:rsid w:val="00356B9A"/>
    <w:rsid w:val="00357CD0"/>
    <w:rsid w:val="003602C9"/>
    <w:rsid w:val="003602DE"/>
    <w:rsid w:val="00360B7C"/>
    <w:rsid w:val="00360C64"/>
    <w:rsid w:val="00360CB5"/>
    <w:rsid w:val="00360F4C"/>
    <w:rsid w:val="003611B3"/>
    <w:rsid w:val="00361587"/>
    <w:rsid w:val="003615FE"/>
    <w:rsid w:val="00362541"/>
    <w:rsid w:val="003628C4"/>
    <w:rsid w:val="00362A7E"/>
    <w:rsid w:val="00362E57"/>
    <w:rsid w:val="00363547"/>
    <w:rsid w:val="00364A5C"/>
    <w:rsid w:val="003650BA"/>
    <w:rsid w:val="00365C78"/>
    <w:rsid w:val="00365D62"/>
    <w:rsid w:val="00365E01"/>
    <w:rsid w:val="00366D08"/>
    <w:rsid w:val="00366EDE"/>
    <w:rsid w:val="00367876"/>
    <w:rsid w:val="003678F3"/>
    <w:rsid w:val="00367D9A"/>
    <w:rsid w:val="00367E05"/>
    <w:rsid w:val="00367F33"/>
    <w:rsid w:val="003709B7"/>
    <w:rsid w:val="00370A71"/>
    <w:rsid w:val="003712E3"/>
    <w:rsid w:val="003716F3"/>
    <w:rsid w:val="003725A8"/>
    <w:rsid w:val="003728F9"/>
    <w:rsid w:val="00372D31"/>
    <w:rsid w:val="0037332B"/>
    <w:rsid w:val="00373415"/>
    <w:rsid w:val="00373442"/>
    <w:rsid w:val="00373D37"/>
    <w:rsid w:val="00373E9F"/>
    <w:rsid w:val="00374101"/>
    <w:rsid w:val="0037447E"/>
    <w:rsid w:val="00374BFB"/>
    <w:rsid w:val="00374CEA"/>
    <w:rsid w:val="003753AE"/>
    <w:rsid w:val="0037558F"/>
    <w:rsid w:val="00375E7A"/>
    <w:rsid w:val="00376FB0"/>
    <w:rsid w:val="00377250"/>
    <w:rsid w:val="003773FE"/>
    <w:rsid w:val="00377514"/>
    <w:rsid w:val="0037776B"/>
    <w:rsid w:val="003779F7"/>
    <w:rsid w:val="00380B01"/>
    <w:rsid w:val="00380E8D"/>
    <w:rsid w:val="00380F9F"/>
    <w:rsid w:val="00380FFB"/>
    <w:rsid w:val="00381ABB"/>
    <w:rsid w:val="003820DD"/>
    <w:rsid w:val="003822E5"/>
    <w:rsid w:val="00382744"/>
    <w:rsid w:val="00382DA2"/>
    <w:rsid w:val="00383996"/>
    <w:rsid w:val="00384583"/>
    <w:rsid w:val="00384818"/>
    <w:rsid w:val="00384D8C"/>
    <w:rsid w:val="00385022"/>
    <w:rsid w:val="003852CA"/>
    <w:rsid w:val="00385687"/>
    <w:rsid w:val="0038599C"/>
    <w:rsid w:val="00386636"/>
    <w:rsid w:val="00386AD4"/>
    <w:rsid w:val="00386BD3"/>
    <w:rsid w:val="0038719B"/>
    <w:rsid w:val="0038737D"/>
    <w:rsid w:val="003873C3"/>
    <w:rsid w:val="00387702"/>
    <w:rsid w:val="0038793B"/>
    <w:rsid w:val="00387B8B"/>
    <w:rsid w:val="003902F6"/>
    <w:rsid w:val="0039046B"/>
    <w:rsid w:val="00390A64"/>
    <w:rsid w:val="00390F6A"/>
    <w:rsid w:val="0039126F"/>
    <w:rsid w:val="00391C7D"/>
    <w:rsid w:val="00391DD3"/>
    <w:rsid w:val="00391EFD"/>
    <w:rsid w:val="003925CA"/>
    <w:rsid w:val="0039285D"/>
    <w:rsid w:val="00393083"/>
    <w:rsid w:val="00393A76"/>
    <w:rsid w:val="00393AE4"/>
    <w:rsid w:val="00393BB2"/>
    <w:rsid w:val="0039427D"/>
    <w:rsid w:val="00394EB5"/>
    <w:rsid w:val="00395031"/>
    <w:rsid w:val="0039569B"/>
    <w:rsid w:val="00396099"/>
    <w:rsid w:val="00396F02"/>
    <w:rsid w:val="00397EE4"/>
    <w:rsid w:val="003A0024"/>
    <w:rsid w:val="003A0237"/>
    <w:rsid w:val="003A048D"/>
    <w:rsid w:val="003A0C7F"/>
    <w:rsid w:val="003A0FB6"/>
    <w:rsid w:val="003A1725"/>
    <w:rsid w:val="003A1A57"/>
    <w:rsid w:val="003A1F53"/>
    <w:rsid w:val="003A201C"/>
    <w:rsid w:val="003A291F"/>
    <w:rsid w:val="003A2E09"/>
    <w:rsid w:val="003A30E4"/>
    <w:rsid w:val="003A3216"/>
    <w:rsid w:val="003A3D9E"/>
    <w:rsid w:val="003A4053"/>
    <w:rsid w:val="003A4383"/>
    <w:rsid w:val="003A48D0"/>
    <w:rsid w:val="003A4D9E"/>
    <w:rsid w:val="003A54F8"/>
    <w:rsid w:val="003A5E80"/>
    <w:rsid w:val="003A60C3"/>
    <w:rsid w:val="003A60C6"/>
    <w:rsid w:val="003A63C3"/>
    <w:rsid w:val="003A63CD"/>
    <w:rsid w:val="003A6423"/>
    <w:rsid w:val="003A644C"/>
    <w:rsid w:val="003A6580"/>
    <w:rsid w:val="003A6BCC"/>
    <w:rsid w:val="003A6D6A"/>
    <w:rsid w:val="003A78A1"/>
    <w:rsid w:val="003A798B"/>
    <w:rsid w:val="003A7AB4"/>
    <w:rsid w:val="003B0037"/>
    <w:rsid w:val="003B012E"/>
    <w:rsid w:val="003B0665"/>
    <w:rsid w:val="003B0B72"/>
    <w:rsid w:val="003B133E"/>
    <w:rsid w:val="003B17ED"/>
    <w:rsid w:val="003B1F8E"/>
    <w:rsid w:val="003B225F"/>
    <w:rsid w:val="003B22D1"/>
    <w:rsid w:val="003B2D74"/>
    <w:rsid w:val="003B2F71"/>
    <w:rsid w:val="003B329D"/>
    <w:rsid w:val="003B348B"/>
    <w:rsid w:val="003B34A3"/>
    <w:rsid w:val="003B3BA8"/>
    <w:rsid w:val="003B41AF"/>
    <w:rsid w:val="003B4B6F"/>
    <w:rsid w:val="003B4F17"/>
    <w:rsid w:val="003B5C75"/>
    <w:rsid w:val="003B612C"/>
    <w:rsid w:val="003C0437"/>
    <w:rsid w:val="003C0808"/>
    <w:rsid w:val="003C08A3"/>
    <w:rsid w:val="003C0B67"/>
    <w:rsid w:val="003C0C84"/>
    <w:rsid w:val="003C112D"/>
    <w:rsid w:val="003C1BDD"/>
    <w:rsid w:val="003C2033"/>
    <w:rsid w:val="003C2102"/>
    <w:rsid w:val="003C23E4"/>
    <w:rsid w:val="003C2B2D"/>
    <w:rsid w:val="003C2E89"/>
    <w:rsid w:val="003C307E"/>
    <w:rsid w:val="003C3178"/>
    <w:rsid w:val="003C31CC"/>
    <w:rsid w:val="003C3BEA"/>
    <w:rsid w:val="003C3C48"/>
    <w:rsid w:val="003C3C9D"/>
    <w:rsid w:val="003C3E77"/>
    <w:rsid w:val="003C50EE"/>
    <w:rsid w:val="003C544D"/>
    <w:rsid w:val="003C576D"/>
    <w:rsid w:val="003C5C7D"/>
    <w:rsid w:val="003C5EBA"/>
    <w:rsid w:val="003C5FC3"/>
    <w:rsid w:val="003C637C"/>
    <w:rsid w:val="003C6CBD"/>
    <w:rsid w:val="003C7063"/>
    <w:rsid w:val="003C729A"/>
    <w:rsid w:val="003C738C"/>
    <w:rsid w:val="003D07F0"/>
    <w:rsid w:val="003D0B48"/>
    <w:rsid w:val="003D0CD1"/>
    <w:rsid w:val="003D1301"/>
    <w:rsid w:val="003D1427"/>
    <w:rsid w:val="003D1C5F"/>
    <w:rsid w:val="003D2352"/>
    <w:rsid w:val="003D25F2"/>
    <w:rsid w:val="003D268D"/>
    <w:rsid w:val="003D2694"/>
    <w:rsid w:val="003D28D8"/>
    <w:rsid w:val="003D2A55"/>
    <w:rsid w:val="003D2BA7"/>
    <w:rsid w:val="003D2F5D"/>
    <w:rsid w:val="003D35D1"/>
    <w:rsid w:val="003D3EFA"/>
    <w:rsid w:val="003D4387"/>
    <w:rsid w:val="003D4B0D"/>
    <w:rsid w:val="003D4B6C"/>
    <w:rsid w:val="003D5F1C"/>
    <w:rsid w:val="003D6009"/>
    <w:rsid w:val="003D60D5"/>
    <w:rsid w:val="003D62B7"/>
    <w:rsid w:val="003D6FAE"/>
    <w:rsid w:val="003D72BB"/>
    <w:rsid w:val="003D7348"/>
    <w:rsid w:val="003D791D"/>
    <w:rsid w:val="003D79DC"/>
    <w:rsid w:val="003D7AB1"/>
    <w:rsid w:val="003D7CC1"/>
    <w:rsid w:val="003D7F9D"/>
    <w:rsid w:val="003E0883"/>
    <w:rsid w:val="003E282E"/>
    <w:rsid w:val="003E3030"/>
    <w:rsid w:val="003E3812"/>
    <w:rsid w:val="003E3AD5"/>
    <w:rsid w:val="003E439A"/>
    <w:rsid w:val="003E44F1"/>
    <w:rsid w:val="003E450F"/>
    <w:rsid w:val="003E47BA"/>
    <w:rsid w:val="003E4D3C"/>
    <w:rsid w:val="003E4D50"/>
    <w:rsid w:val="003E4E5D"/>
    <w:rsid w:val="003E515D"/>
    <w:rsid w:val="003E572B"/>
    <w:rsid w:val="003E5850"/>
    <w:rsid w:val="003E5AE5"/>
    <w:rsid w:val="003E5DAC"/>
    <w:rsid w:val="003E5F3A"/>
    <w:rsid w:val="003E5F66"/>
    <w:rsid w:val="003E6863"/>
    <w:rsid w:val="003F0BFA"/>
    <w:rsid w:val="003F0D25"/>
    <w:rsid w:val="003F11C7"/>
    <w:rsid w:val="003F1AFD"/>
    <w:rsid w:val="003F3C9A"/>
    <w:rsid w:val="003F50C0"/>
    <w:rsid w:val="003F55CF"/>
    <w:rsid w:val="003F59F5"/>
    <w:rsid w:val="003F6767"/>
    <w:rsid w:val="003F6956"/>
    <w:rsid w:val="003F6D62"/>
    <w:rsid w:val="003F6DE4"/>
    <w:rsid w:val="003F71CE"/>
    <w:rsid w:val="003F76AE"/>
    <w:rsid w:val="003F79E9"/>
    <w:rsid w:val="003F7A52"/>
    <w:rsid w:val="003F7AD3"/>
    <w:rsid w:val="004001C2"/>
    <w:rsid w:val="004008C3"/>
    <w:rsid w:val="00401C11"/>
    <w:rsid w:val="00402956"/>
    <w:rsid w:val="00402F00"/>
    <w:rsid w:val="00402F06"/>
    <w:rsid w:val="00403430"/>
    <w:rsid w:val="004034CE"/>
    <w:rsid w:val="00404039"/>
    <w:rsid w:val="0040404D"/>
    <w:rsid w:val="004042ED"/>
    <w:rsid w:val="00404637"/>
    <w:rsid w:val="00404840"/>
    <w:rsid w:val="0040562A"/>
    <w:rsid w:val="00406932"/>
    <w:rsid w:val="00406CE2"/>
    <w:rsid w:val="00406F0D"/>
    <w:rsid w:val="004073BA"/>
    <w:rsid w:val="00407C46"/>
    <w:rsid w:val="00407D42"/>
    <w:rsid w:val="0041059D"/>
    <w:rsid w:val="004105C2"/>
    <w:rsid w:val="00410E7D"/>
    <w:rsid w:val="0041138D"/>
    <w:rsid w:val="00413018"/>
    <w:rsid w:val="00413676"/>
    <w:rsid w:val="0041395F"/>
    <w:rsid w:val="00413D54"/>
    <w:rsid w:val="0041415D"/>
    <w:rsid w:val="0041450C"/>
    <w:rsid w:val="004146A7"/>
    <w:rsid w:val="00414816"/>
    <w:rsid w:val="00414A3A"/>
    <w:rsid w:val="00415350"/>
    <w:rsid w:val="0041574A"/>
    <w:rsid w:val="004158FE"/>
    <w:rsid w:val="004160F9"/>
    <w:rsid w:val="00416A1C"/>
    <w:rsid w:val="00416F79"/>
    <w:rsid w:val="004171F4"/>
    <w:rsid w:val="00417215"/>
    <w:rsid w:val="004175FA"/>
    <w:rsid w:val="00417A95"/>
    <w:rsid w:val="00417B08"/>
    <w:rsid w:val="00417B25"/>
    <w:rsid w:val="00417B83"/>
    <w:rsid w:val="00421305"/>
    <w:rsid w:val="0042195A"/>
    <w:rsid w:val="00421BA4"/>
    <w:rsid w:val="00421FF8"/>
    <w:rsid w:val="00422239"/>
    <w:rsid w:val="00422A8D"/>
    <w:rsid w:val="00422D23"/>
    <w:rsid w:val="004232F9"/>
    <w:rsid w:val="0042336B"/>
    <w:rsid w:val="004233A3"/>
    <w:rsid w:val="00423D8C"/>
    <w:rsid w:val="00423F73"/>
    <w:rsid w:val="00424316"/>
    <w:rsid w:val="00425E3A"/>
    <w:rsid w:val="00426D15"/>
    <w:rsid w:val="0042702A"/>
    <w:rsid w:val="0042753C"/>
    <w:rsid w:val="00427587"/>
    <w:rsid w:val="00427C32"/>
    <w:rsid w:val="00427CA0"/>
    <w:rsid w:val="00430153"/>
    <w:rsid w:val="00430436"/>
    <w:rsid w:val="0043085D"/>
    <w:rsid w:val="00430C89"/>
    <w:rsid w:val="00430D50"/>
    <w:rsid w:val="00430F44"/>
    <w:rsid w:val="004312B4"/>
    <w:rsid w:val="004314CC"/>
    <w:rsid w:val="00431A22"/>
    <w:rsid w:val="0043205D"/>
    <w:rsid w:val="0043279E"/>
    <w:rsid w:val="00433AFD"/>
    <w:rsid w:val="00433B2C"/>
    <w:rsid w:val="004344DF"/>
    <w:rsid w:val="00434AE7"/>
    <w:rsid w:val="00434FAF"/>
    <w:rsid w:val="004356DA"/>
    <w:rsid w:val="00435DB3"/>
    <w:rsid w:val="0043601F"/>
    <w:rsid w:val="0043662A"/>
    <w:rsid w:val="00436BB6"/>
    <w:rsid w:val="004371DF"/>
    <w:rsid w:val="004373CC"/>
    <w:rsid w:val="00437F44"/>
    <w:rsid w:val="0044000E"/>
    <w:rsid w:val="00440AA3"/>
    <w:rsid w:val="00440C5B"/>
    <w:rsid w:val="00440E42"/>
    <w:rsid w:val="00440FB2"/>
    <w:rsid w:val="004410FC"/>
    <w:rsid w:val="00441268"/>
    <w:rsid w:val="004413D2"/>
    <w:rsid w:val="0044147D"/>
    <w:rsid w:val="004414CA"/>
    <w:rsid w:val="00441876"/>
    <w:rsid w:val="00441BA9"/>
    <w:rsid w:val="0044241A"/>
    <w:rsid w:val="00442D58"/>
    <w:rsid w:val="00443E9A"/>
    <w:rsid w:val="00443F63"/>
    <w:rsid w:val="0044432E"/>
    <w:rsid w:val="004446E0"/>
    <w:rsid w:val="00444B6E"/>
    <w:rsid w:val="00445082"/>
    <w:rsid w:val="00445A5B"/>
    <w:rsid w:val="00446118"/>
    <w:rsid w:val="004467A7"/>
    <w:rsid w:val="00446802"/>
    <w:rsid w:val="00446918"/>
    <w:rsid w:val="00446A80"/>
    <w:rsid w:val="0044702E"/>
    <w:rsid w:val="00447F89"/>
    <w:rsid w:val="004503FA"/>
    <w:rsid w:val="00450C88"/>
    <w:rsid w:val="00450C8A"/>
    <w:rsid w:val="004512FB"/>
    <w:rsid w:val="004518D7"/>
    <w:rsid w:val="0045282B"/>
    <w:rsid w:val="00453D58"/>
    <w:rsid w:val="00453FBD"/>
    <w:rsid w:val="00453FCE"/>
    <w:rsid w:val="004540E0"/>
    <w:rsid w:val="00454493"/>
    <w:rsid w:val="0045495C"/>
    <w:rsid w:val="0045533D"/>
    <w:rsid w:val="00455CCF"/>
    <w:rsid w:val="00455D3E"/>
    <w:rsid w:val="0045618F"/>
    <w:rsid w:val="00456525"/>
    <w:rsid w:val="004566C5"/>
    <w:rsid w:val="00456811"/>
    <w:rsid w:val="00456C20"/>
    <w:rsid w:val="00456EA1"/>
    <w:rsid w:val="00457250"/>
    <w:rsid w:val="0045784A"/>
    <w:rsid w:val="00457FD6"/>
    <w:rsid w:val="0046042F"/>
    <w:rsid w:val="00460520"/>
    <w:rsid w:val="004616D9"/>
    <w:rsid w:val="00461BB7"/>
    <w:rsid w:val="0046236D"/>
    <w:rsid w:val="00462615"/>
    <w:rsid w:val="00462684"/>
    <w:rsid w:val="004628AB"/>
    <w:rsid w:val="004630C4"/>
    <w:rsid w:val="0046336A"/>
    <w:rsid w:val="00463440"/>
    <w:rsid w:val="0046365E"/>
    <w:rsid w:val="00463D5F"/>
    <w:rsid w:val="00464232"/>
    <w:rsid w:val="0046448C"/>
    <w:rsid w:val="004644F4"/>
    <w:rsid w:val="004645CA"/>
    <w:rsid w:val="00464A0F"/>
    <w:rsid w:val="00464D42"/>
    <w:rsid w:val="00465085"/>
    <w:rsid w:val="004650EE"/>
    <w:rsid w:val="00466AEE"/>
    <w:rsid w:val="00466B57"/>
    <w:rsid w:val="00466B71"/>
    <w:rsid w:val="004670D7"/>
    <w:rsid w:val="00467187"/>
    <w:rsid w:val="00467CA1"/>
    <w:rsid w:val="00467FDD"/>
    <w:rsid w:val="00470066"/>
    <w:rsid w:val="00470317"/>
    <w:rsid w:val="00470540"/>
    <w:rsid w:val="004713A1"/>
    <w:rsid w:val="004718EE"/>
    <w:rsid w:val="00471A5D"/>
    <w:rsid w:val="00471FD0"/>
    <w:rsid w:val="004720C3"/>
    <w:rsid w:val="0047214E"/>
    <w:rsid w:val="00472AED"/>
    <w:rsid w:val="00472B97"/>
    <w:rsid w:val="004731BC"/>
    <w:rsid w:val="004737B0"/>
    <w:rsid w:val="004737F7"/>
    <w:rsid w:val="0047380E"/>
    <w:rsid w:val="00473BDE"/>
    <w:rsid w:val="00473FCA"/>
    <w:rsid w:val="00474309"/>
    <w:rsid w:val="0047498A"/>
    <w:rsid w:val="00474FBD"/>
    <w:rsid w:val="004753CB"/>
    <w:rsid w:val="0047584C"/>
    <w:rsid w:val="004758D8"/>
    <w:rsid w:val="00475AAB"/>
    <w:rsid w:val="00475FDC"/>
    <w:rsid w:val="0047622E"/>
    <w:rsid w:val="0047638F"/>
    <w:rsid w:val="00476C03"/>
    <w:rsid w:val="0047735E"/>
    <w:rsid w:val="00477779"/>
    <w:rsid w:val="0047794D"/>
    <w:rsid w:val="00477CC6"/>
    <w:rsid w:val="00477CF3"/>
    <w:rsid w:val="00477F21"/>
    <w:rsid w:val="004800B2"/>
    <w:rsid w:val="004800E2"/>
    <w:rsid w:val="00480823"/>
    <w:rsid w:val="0048103E"/>
    <w:rsid w:val="004810AC"/>
    <w:rsid w:val="004819F6"/>
    <w:rsid w:val="0048200E"/>
    <w:rsid w:val="00482B39"/>
    <w:rsid w:val="00482BE8"/>
    <w:rsid w:val="00483179"/>
    <w:rsid w:val="0048387C"/>
    <w:rsid w:val="00483952"/>
    <w:rsid w:val="00483B86"/>
    <w:rsid w:val="004841E9"/>
    <w:rsid w:val="004848BD"/>
    <w:rsid w:val="00484986"/>
    <w:rsid w:val="004850E0"/>
    <w:rsid w:val="00485491"/>
    <w:rsid w:val="00485D7C"/>
    <w:rsid w:val="00485F1A"/>
    <w:rsid w:val="004869BA"/>
    <w:rsid w:val="00486A7A"/>
    <w:rsid w:val="00486E52"/>
    <w:rsid w:val="00486E6A"/>
    <w:rsid w:val="004875D1"/>
    <w:rsid w:val="004877E7"/>
    <w:rsid w:val="004879AA"/>
    <w:rsid w:val="0049046E"/>
    <w:rsid w:val="00490BD0"/>
    <w:rsid w:val="004915DC"/>
    <w:rsid w:val="00491602"/>
    <w:rsid w:val="00491ED4"/>
    <w:rsid w:val="004926F3"/>
    <w:rsid w:val="00492710"/>
    <w:rsid w:val="00492876"/>
    <w:rsid w:val="00492E7D"/>
    <w:rsid w:val="00493099"/>
    <w:rsid w:val="00493C69"/>
    <w:rsid w:val="00493F83"/>
    <w:rsid w:val="0049469F"/>
    <w:rsid w:val="00494971"/>
    <w:rsid w:val="00494DFC"/>
    <w:rsid w:val="00494F8F"/>
    <w:rsid w:val="00495EBA"/>
    <w:rsid w:val="004962C5"/>
    <w:rsid w:val="00496798"/>
    <w:rsid w:val="00496CD0"/>
    <w:rsid w:val="00497268"/>
    <w:rsid w:val="004972EE"/>
    <w:rsid w:val="00497896"/>
    <w:rsid w:val="004A21CE"/>
    <w:rsid w:val="004A318B"/>
    <w:rsid w:val="004A383E"/>
    <w:rsid w:val="004A4B40"/>
    <w:rsid w:val="004A502B"/>
    <w:rsid w:val="004A639A"/>
    <w:rsid w:val="004A68FD"/>
    <w:rsid w:val="004A70D6"/>
    <w:rsid w:val="004A7462"/>
    <w:rsid w:val="004A7727"/>
    <w:rsid w:val="004A7875"/>
    <w:rsid w:val="004B0251"/>
    <w:rsid w:val="004B1321"/>
    <w:rsid w:val="004B1720"/>
    <w:rsid w:val="004B37D6"/>
    <w:rsid w:val="004B38F4"/>
    <w:rsid w:val="004B3E11"/>
    <w:rsid w:val="004B3E68"/>
    <w:rsid w:val="004B4194"/>
    <w:rsid w:val="004B4412"/>
    <w:rsid w:val="004B44FF"/>
    <w:rsid w:val="004B4837"/>
    <w:rsid w:val="004B4D0D"/>
    <w:rsid w:val="004B5BCD"/>
    <w:rsid w:val="004B5D00"/>
    <w:rsid w:val="004B5D65"/>
    <w:rsid w:val="004B6760"/>
    <w:rsid w:val="004B677E"/>
    <w:rsid w:val="004B6801"/>
    <w:rsid w:val="004B6D11"/>
    <w:rsid w:val="004B7404"/>
    <w:rsid w:val="004B761F"/>
    <w:rsid w:val="004B7AA5"/>
    <w:rsid w:val="004B7D18"/>
    <w:rsid w:val="004B7D8F"/>
    <w:rsid w:val="004B7E2E"/>
    <w:rsid w:val="004B7E33"/>
    <w:rsid w:val="004B7F04"/>
    <w:rsid w:val="004C0164"/>
    <w:rsid w:val="004C153E"/>
    <w:rsid w:val="004C162D"/>
    <w:rsid w:val="004C1665"/>
    <w:rsid w:val="004C1EA0"/>
    <w:rsid w:val="004C2090"/>
    <w:rsid w:val="004C2154"/>
    <w:rsid w:val="004C2219"/>
    <w:rsid w:val="004C231B"/>
    <w:rsid w:val="004C2AD4"/>
    <w:rsid w:val="004C2D53"/>
    <w:rsid w:val="004C3B8F"/>
    <w:rsid w:val="004C420D"/>
    <w:rsid w:val="004C4215"/>
    <w:rsid w:val="004C4BB7"/>
    <w:rsid w:val="004C5574"/>
    <w:rsid w:val="004C5AD3"/>
    <w:rsid w:val="004C5B54"/>
    <w:rsid w:val="004C6810"/>
    <w:rsid w:val="004C6D92"/>
    <w:rsid w:val="004C6F09"/>
    <w:rsid w:val="004C78B3"/>
    <w:rsid w:val="004C7C08"/>
    <w:rsid w:val="004C7E54"/>
    <w:rsid w:val="004D03C2"/>
    <w:rsid w:val="004D0462"/>
    <w:rsid w:val="004D0751"/>
    <w:rsid w:val="004D1B21"/>
    <w:rsid w:val="004D2349"/>
    <w:rsid w:val="004D2FD4"/>
    <w:rsid w:val="004D3916"/>
    <w:rsid w:val="004D3D5C"/>
    <w:rsid w:val="004D4998"/>
    <w:rsid w:val="004D4B14"/>
    <w:rsid w:val="004D5D1A"/>
    <w:rsid w:val="004D64C6"/>
    <w:rsid w:val="004D6FC6"/>
    <w:rsid w:val="004D70D0"/>
    <w:rsid w:val="004D7250"/>
    <w:rsid w:val="004E02A0"/>
    <w:rsid w:val="004E0554"/>
    <w:rsid w:val="004E086D"/>
    <w:rsid w:val="004E0D87"/>
    <w:rsid w:val="004E1C92"/>
    <w:rsid w:val="004E1D3B"/>
    <w:rsid w:val="004E22D9"/>
    <w:rsid w:val="004E2D65"/>
    <w:rsid w:val="004E352D"/>
    <w:rsid w:val="004E362F"/>
    <w:rsid w:val="004E3BA6"/>
    <w:rsid w:val="004E45A2"/>
    <w:rsid w:val="004E4914"/>
    <w:rsid w:val="004E4CE5"/>
    <w:rsid w:val="004E4EE4"/>
    <w:rsid w:val="004E589D"/>
    <w:rsid w:val="004E6337"/>
    <w:rsid w:val="004E649B"/>
    <w:rsid w:val="004E6C89"/>
    <w:rsid w:val="004E6DB9"/>
    <w:rsid w:val="004E6FA3"/>
    <w:rsid w:val="004E75AB"/>
    <w:rsid w:val="004E77EA"/>
    <w:rsid w:val="004E7C70"/>
    <w:rsid w:val="004F01B0"/>
    <w:rsid w:val="004F01B7"/>
    <w:rsid w:val="004F080D"/>
    <w:rsid w:val="004F09A9"/>
    <w:rsid w:val="004F18CD"/>
    <w:rsid w:val="004F2A41"/>
    <w:rsid w:val="004F2BE4"/>
    <w:rsid w:val="004F2DAE"/>
    <w:rsid w:val="004F2F6A"/>
    <w:rsid w:val="004F3CA4"/>
    <w:rsid w:val="004F3F2C"/>
    <w:rsid w:val="004F44D9"/>
    <w:rsid w:val="004F4A28"/>
    <w:rsid w:val="004F5227"/>
    <w:rsid w:val="004F53BE"/>
    <w:rsid w:val="004F55F4"/>
    <w:rsid w:val="004F5716"/>
    <w:rsid w:val="004F5D26"/>
    <w:rsid w:val="004F5F59"/>
    <w:rsid w:val="004F645F"/>
    <w:rsid w:val="004F64A9"/>
    <w:rsid w:val="004F7594"/>
    <w:rsid w:val="004F7986"/>
    <w:rsid w:val="004F7C95"/>
    <w:rsid w:val="005003F7"/>
    <w:rsid w:val="00500441"/>
    <w:rsid w:val="00500483"/>
    <w:rsid w:val="005005E1"/>
    <w:rsid w:val="00500A27"/>
    <w:rsid w:val="00500D0A"/>
    <w:rsid w:val="00501326"/>
    <w:rsid w:val="00501840"/>
    <w:rsid w:val="005019D1"/>
    <w:rsid w:val="00502188"/>
    <w:rsid w:val="005021A2"/>
    <w:rsid w:val="0050224D"/>
    <w:rsid w:val="00502608"/>
    <w:rsid w:val="00502ECF"/>
    <w:rsid w:val="00503799"/>
    <w:rsid w:val="00503B76"/>
    <w:rsid w:val="00503D17"/>
    <w:rsid w:val="00503DE1"/>
    <w:rsid w:val="005047E2"/>
    <w:rsid w:val="00504DAC"/>
    <w:rsid w:val="0050511C"/>
    <w:rsid w:val="005056A5"/>
    <w:rsid w:val="00505BC0"/>
    <w:rsid w:val="00505E13"/>
    <w:rsid w:val="00506DA6"/>
    <w:rsid w:val="00507231"/>
    <w:rsid w:val="005072D9"/>
    <w:rsid w:val="005078E8"/>
    <w:rsid w:val="00507B9D"/>
    <w:rsid w:val="00510672"/>
    <w:rsid w:val="0051129B"/>
    <w:rsid w:val="00511727"/>
    <w:rsid w:val="005119C4"/>
    <w:rsid w:val="00511FC5"/>
    <w:rsid w:val="0051272C"/>
    <w:rsid w:val="00512C4E"/>
    <w:rsid w:val="00512E54"/>
    <w:rsid w:val="00512EC3"/>
    <w:rsid w:val="00512FFA"/>
    <w:rsid w:val="005135AD"/>
    <w:rsid w:val="00513616"/>
    <w:rsid w:val="005140E8"/>
    <w:rsid w:val="0051436C"/>
    <w:rsid w:val="0051461E"/>
    <w:rsid w:val="00514D61"/>
    <w:rsid w:val="00514ED7"/>
    <w:rsid w:val="00514F78"/>
    <w:rsid w:val="00515456"/>
    <w:rsid w:val="00515F02"/>
    <w:rsid w:val="00515FC4"/>
    <w:rsid w:val="0051646F"/>
    <w:rsid w:val="00517443"/>
    <w:rsid w:val="0051778E"/>
    <w:rsid w:val="0051784A"/>
    <w:rsid w:val="00517ADF"/>
    <w:rsid w:val="00517B4E"/>
    <w:rsid w:val="00517DBD"/>
    <w:rsid w:val="005203B1"/>
    <w:rsid w:val="00520BE7"/>
    <w:rsid w:val="0052188F"/>
    <w:rsid w:val="00522703"/>
    <w:rsid w:val="005227FE"/>
    <w:rsid w:val="00522B0B"/>
    <w:rsid w:val="00523B14"/>
    <w:rsid w:val="00524027"/>
    <w:rsid w:val="0052414E"/>
    <w:rsid w:val="0052589D"/>
    <w:rsid w:val="00525A44"/>
    <w:rsid w:val="00525F86"/>
    <w:rsid w:val="0052624A"/>
    <w:rsid w:val="0052666D"/>
    <w:rsid w:val="005269B3"/>
    <w:rsid w:val="00526D76"/>
    <w:rsid w:val="00527096"/>
    <w:rsid w:val="00527132"/>
    <w:rsid w:val="005272B2"/>
    <w:rsid w:val="005275A2"/>
    <w:rsid w:val="00527630"/>
    <w:rsid w:val="00527BD7"/>
    <w:rsid w:val="005301AA"/>
    <w:rsid w:val="00530D8F"/>
    <w:rsid w:val="00531213"/>
    <w:rsid w:val="00532497"/>
    <w:rsid w:val="00532D09"/>
    <w:rsid w:val="00533624"/>
    <w:rsid w:val="00533A9E"/>
    <w:rsid w:val="00533B9C"/>
    <w:rsid w:val="00534052"/>
    <w:rsid w:val="00535138"/>
    <w:rsid w:val="00535602"/>
    <w:rsid w:val="005359CC"/>
    <w:rsid w:val="00535DF9"/>
    <w:rsid w:val="00536026"/>
    <w:rsid w:val="00537679"/>
    <w:rsid w:val="00537AEE"/>
    <w:rsid w:val="0054084E"/>
    <w:rsid w:val="00540BE6"/>
    <w:rsid w:val="00540DC7"/>
    <w:rsid w:val="00540FF2"/>
    <w:rsid w:val="00541DF0"/>
    <w:rsid w:val="00541E6C"/>
    <w:rsid w:val="00542AFA"/>
    <w:rsid w:val="00542DDB"/>
    <w:rsid w:val="00542E0D"/>
    <w:rsid w:val="00542F05"/>
    <w:rsid w:val="00543011"/>
    <w:rsid w:val="00543DB9"/>
    <w:rsid w:val="0054467C"/>
    <w:rsid w:val="00544C13"/>
    <w:rsid w:val="005456B1"/>
    <w:rsid w:val="00545756"/>
    <w:rsid w:val="005461F4"/>
    <w:rsid w:val="00546311"/>
    <w:rsid w:val="00546386"/>
    <w:rsid w:val="00546583"/>
    <w:rsid w:val="005465B4"/>
    <w:rsid w:val="005467EC"/>
    <w:rsid w:val="00547066"/>
    <w:rsid w:val="0054747A"/>
    <w:rsid w:val="0055035B"/>
    <w:rsid w:val="005504AC"/>
    <w:rsid w:val="00550DB4"/>
    <w:rsid w:val="00551B77"/>
    <w:rsid w:val="00551D14"/>
    <w:rsid w:val="00552C29"/>
    <w:rsid w:val="00552C73"/>
    <w:rsid w:val="00553156"/>
    <w:rsid w:val="005535DE"/>
    <w:rsid w:val="005538E6"/>
    <w:rsid w:val="0055394D"/>
    <w:rsid w:val="00553FFD"/>
    <w:rsid w:val="00554094"/>
    <w:rsid w:val="005549BC"/>
    <w:rsid w:val="005551BD"/>
    <w:rsid w:val="0055584C"/>
    <w:rsid w:val="00555FD8"/>
    <w:rsid w:val="005563A6"/>
    <w:rsid w:val="00556411"/>
    <w:rsid w:val="005565B8"/>
    <w:rsid w:val="005574B2"/>
    <w:rsid w:val="0055779D"/>
    <w:rsid w:val="00560887"/>
    <w:rsid w:val="0056102F"/>
    <w:rsid w:val="00561397"/>
    <w:rsid w:val="0056172B"/>
    <w:rsid w:val="00561CC7"/>
    <w:rsid w:val="00562057"/>
    <w:rsid w:val="00562074"/>
    <w:rsid w:val="0056212B"/>
    <w:rsid w:val="00562E1B"/>
    <w:rsid w:val="0056306C"/>
    <w:rsid w:val="0056354A"/>
    <w:rsid w:val="005636DE"/>
    <w:rsid w:val="005647C4"/>
    <w:rsid w:val="0056500B"/>
    <w:rsid w:val="0056534F"/>
    <w:rsid w:val="00565456"/>
    <w:rsid w:val="00565CCD"/>
    <w:rsid w:val="00565D85"/>
    <w:rsid w:val="00566777"/>
    <w:rsid w:val="00567065"/>
    <w:rsid w:val="005674F2"/>
    <w:rsid w:val="00567905"/>
    <w:rsid w:val="00570913"/>
    <w:rsid w:val="00570C6F"/>
    <w:rsid w:val="00571941"/>
    <w:rsid w:val="00572174"/>
    <w:rsid w:val="00572A4D"/>
    <w:rsid w:val="00572B07"/>
    <w:rsid w:val="00572BFF"/>
    <w:rsid w:val="00573BF2"/>
    <w:rsid w:val="00574912"/>
    <w:rsid w:val="00575696"/>
    <w:rsid w:val="00575751"/>
    <w:rsid w:val="00575859"/>
    <w:rsid w:val="00575C29"/>
    <w:rsid w:val="005761C9"/>
    <w:rsid w:val="00576BE6"/>
    <w:rsid w:val="005772C5"/>
    <w:rsid w:val="00577313"/>
    <w:rsid w:val="0057757D"/>
    <w:rsid w:val="00577A26"/>
    <w:rsid w:val="00577E90"/>
    <w:rsid w:val="00580BA3"/>
    <w:rsid w:val="00581E09"/>
    <w:rsid w:val="005821AA"/>
    <w:rsid w:val="0058242C"/>
    <w:rsid w:val="005824C2"/>
    <w:rsid w:val="00582537"/>
    <w:rsid w:val="00583549"/>
    <w:rsid w:val="00583E3D"/>
    <w:rsid w:val="005840BA"/>
    <w:rsid w:val="0058436A"/>
    <w:rsid w:val="005843D6"/>
    <w:rsid w:val="005846BB"/>
    <w:rsid w:val="00584E28"/>
    <w:rsid w:val="00585B7A"/>
    <w:rsid w:val="005865A1"/>
    <w:rsid w:val="00586A9E"/>
    <w:rsid w:val="005871B6"/>
    <w:rsid w:val="00587B2C"/>
    <w:rsid w:val="00587C4E"/>
    <w:rsid w:val="0059085D"/>
    <w:rsid w:val="00590AE3"/>
    <w:rsid w:val="00590D51"/>
    <w:rsid w:val="005918E0"/>
    <w:rsid w:val="005925E7"/>
    <w:rsid w:val="005933D3"/>
    <w:rsid w:val="00593A47"/>
    <w:rsid w:val="00593C49"/>
    <w:rsid w:val="00593E6C"/>
    <w:rsid w:val="0059421E"/>
    <w:rsid w:val="005944AA"/>
    <w:rsid w:val="00594942"/>
    <w:rsid w:val="00594C73"/>
    <w:rsid w:val="00595DBB"/>
    <w:rsid w:val="00595E1E"/>
    <w:rsid w:val="0059741B"/>
    <w:rsid w:val="00597EB9"/>
    <w:rsid w:val="005A02DC"/>
    <w:rsid w:val="005A03AB"/>
    <w:rsid w:val="005A093B"/>
    <w:rsid w:val="005A09A0"/>
    <w:rsid w:val="005A0FAE"/>
    <w:rsid w:val="005A14A5"/>
    <w:rsid w:val="005A1520"/>
    <w:rsid w:val="005A1A84"/>
    <w:rsid w:val="005A1A9C"/>
    <w:rsid w:val="005A2150"/>
    <w:rsid w:val="005A2333"/>
    <w:rsid w:val="005A2969"/>
    <w:rsid w:val="005A2B00"/>
    <w:rsid w:val="005A2D8A"/>
    <w:rsid w:val="005A2E1F"/>
    <w:rsid w:val="005A35C3"/>
    <w:rsid w:val="005A3785"/>
    <w:rsid w:val="005A386B"/>
    <w:rsid w:val="005A41C5"/>
    <w:rsid w:val="005A4271"/>
    <w:rsid w:val="005A45A0"/>
    <w:rsid w:val="005A4B12"/>
    <w:rsid w:val="005A4C74"/>
    <w:rsid w:val="005A4C96"/>
    <w:rsid w:val="005A5F7D"/>
    <w:rsid w:val="005A61B4"/>
    <w:rsid w:val="005A624B"/>
    <w:rsid w:val="005A6818"/>
    <w:rsid w:val="005A6923"/>
    <w:rsid w:val="005A7A91"/>
    <w:rsid w:val="005B0144"/>
    <w:rsid w:val="005B0E00"/>
    <w:rsid w:val="005B125D"/>
    <w:rsid w:val="005B16BB"/>
    <w:rsid w:val="005B1B8A"/>
    <w:rsid w:val="005B256B"/>
    <w:rsid w:val="005B27DB"/>
    <w:rsid w:val="005B2C5B"/>
    <w:rsid w:val="005B316F"/>
    <w:rsid w:val="005B3752"/>
    <w:rsid w:val="005B38D9"/>
    <w:rsid w:val="005B3A20"/>
    <w:rsid w:val="005B3D9F"/>
    <w:rsid w:val="005B3FE9"/>
    <w:rsid w:val="005B4611"/>
    <w:rsid w:val="005B461B"/>
    <w:rsid w:val="005B4AF4"/>
    <w:rsid w:val="005B504C"/>
    <w:rsid w:val="005B5603"/>
    <w:rsid w:val="005B56B9"/>
    <w:rsid w:val="005B5DFD"/>
    <w:rsid w:val="005B6C24"/>
    <w:rsid w:val="005B707C"/>
    <w:rsid w:val="005B7C76"/>
    <w:rsid w:val="005B7FAD"/>
    <w:rsid w:val="005C1245"/>
    <w:rsid w:val="005C12E1"/>
    <w:rsid w:val="005C1338"/>
    <w:rsid w:val="005C1538"/>
    <w:rsid w:val="005C1DC8"/>
    <w:rsid w:val="005C1F71"/>
    <w:rsid w:val="005C2374"/>
    <w:rsid w:val="005C24A1"/>
    <w:rsid w:val="005C26EC"/>
    <w:rsid w:val="005C31A0"/>
    <w:rsid w:val="005C36CD"/>
    <w:rsid w:val="005C3877"/>
    <w:rsid w:val="005C3C16"/>
    <w:rsid w:val="005C3DDD"/>
    <w:rsid w:val="005C49BA"/>
    <w:rsid w:val="005C5094"/>
    <w:rsid w:val="005C52A0"/>
    <w:rsid w:val="005C52F1"/>
    <w:rsid w:val="005C56A6"/>
    <w:rsid w:val="005C5821"/>
    <w:rsid w:val="005C58D3"/>
    <w:rsid w:val="005C5BDB"/>
    <w:rsid w:val="005C6022"/>
    <w:rsid w:val="005C6390"/>
    <w:rsid w:val="005C6AAB"/>
    <w:rsid w:val="005C6B5C"/>
    <w:rsid w:val="005C6F9D"/>
    <w:rsid w:val="005C769E"/>
    <w:rsid w:val="005C79AB"/>
    <w:rsid w:val="005C7E5A"/>
    <w:rsid w:val="005D0502"/>
    <w:rsid w:val="005D05F8"/>
    <w:rsid w:val="005D076E"/>
    <w:rsid w:val="005D11F9"/>
    <w:rsid w:val="005D12C0"/>
    <w:rsid w:val="005D1497"/>
    <w:rsid w:val="005D15AA"/>
    <w:rsid w:val="005D1FEB"/>
    <w:rsid w:val="005D2A3D"/>
    <w:rsid w:val="005D2B9D"/>
    <w:rsid w:val="005D399F"/>
    <w:rsid w:val="005D3F29"/>
    <w:rsid w:val="005D3F95"/>
    <w:rsid w:val="005D445D"/>
    <w:rsid w:val="005D45C4"/>
    <w:rsid w:val="005D4C67"/>
    <w:rsid w:val="005D4D8B"/>
    <w:rsid w:val="005D5798"/>
    <w:rsid w:val="005D5AD6"/>
    <w:rsid w:val="005D5B66"/>
    <w:rsid w:val="005D5C28"/>
    <w:rsid w:val="005D67EA"/>
    <w:rsid w:val="005D76C3"/>
    <w:rsid w:val="005D7A3D"/>
    <w:rsid w:val="005D7B03"/>
    <w:rsid w:val="005E0327"/>
    <w:rsid w:val="005E0657"/>
    <w:rsid w:val="005E0759"/>
    <w:rsid w:val="005E0CE0"/>
    <w:rsid w:val="005E0D57"/>
    <w:rsid w:val="005E0D84"/>
    <w:rsid w:val="005E1170"/>
    <w:rsid w:val="005E1254"/>
    <w:rsid w:val="005E1D4B"/>
    <w:rsid w:val="005E2927"/>
    <w:rsid w:val="005E29C0"/>
    <w:rsid w:val="005E319C"/>
    <w:rsid w:val="005E3DDF"/>
    <w:rsid w:val="005E4197"/>
    <w:rsid w:val="005E42E0"/>
    <w:rsid w:val="005E4A83"/>
    <w:rsid w:val="005E4B51"/>
    <w:rsid w:val="005E4B8A"/>
    <w:rsid w:val="005E59D9"/>
    <w:rsid w:val="005E5B71"/>
    <w:rsid w:val="005E63F5"/>
    <w:rsid w:val="005E66FB"/>
    <w:rsid w:val="005E6D94"/>
    <w:rsid w:val="005E7797"/>
    <w:rsid w:val="005E793D"/>
    <w:rsid w:val="005F07B3"/>
    <w:rsid w:val="005F0E7E"/>
    <w:rsid w:val="005F1128"/>
    <w:rsid w:val="005F1260"/>
    <w:rsid w:val="005F13F5"/>
    <w:rsid w:val="005F191C"/>
    <w:rsid w:val="005F2361"/>
    <w:rsid w:val="005F254B"/>
    <w:rsid w:val="005F2C22"/>
    <w:rsid w:val="005F3D0E"/>
    <w:rsid w:val="005F4963"/>
    <w:rsid w:val="005F564D"/>
    <w:rsid w:val="005F59D1"/>
    <w:rsid w:val="005F629A"/>
    <w:rsid w:val="005F6511"/>
    <w:rsid w:val="005F685A"/>
    <w:rsid w:val="005F7439"/>
    <w:rsid w:val="005F7C06"/>
    <w:rsid w:val="005F7E01"/>
    <w:rsid w:val="006000BA"/>
    <w:rsid w:val="00600B11"/>
    <w:rsid w:val="00600D1E"/>
    <w:rsid w:val="00600E4E"/>
    <w:rsid w:val="00601713"/>
    <w:rsid w:val="00602D44"/>
    <w:rsid w:val="00602E02"/>
    <w:rsid w:val="00602F4F"/>
    <w:rsid w:val="00603194"/>
    <w:rsid w:val="006032D2"/>
    <w:rsid w:val="00603368"/>
    <w:rsid w:val="0060363F"/>
    <w:rsid w:val="00603A45"/>
    <w:rsid w:val="00603C2F"/>
    <w:rsid w:val="00604621"/>
    <w:rsid w:val="00604689"/>
    <w:rsid w:val="00604E48"/>
    <w:rsid w:val="00605785"/>
    <w:rsid w:val="0060620C"/>
    <w:rsid w:val="00606245"/>
    <w:rsid w:val="00606743"/>
    <w:rsid w:val="00606D47"/>
    <w:rsid w:val="0060756B"/>
    <w:rsid w:val="00607AB6"/>
    <w:rsid w:val="00607B8D"/>
    <w:rsid w:val="00610261"/>
    <w:rsid w:val="00610F41"/>
    <w:rsid w:val="00611425"/>
    <w:rsid w:val="0061157B"/>
    <w:rsid w:val="00611685"/>
    <w:rsid w:val="00611DAD"/>
    <w:rsid w:val="00611E6F"/>
    <w:rsid w:val="006125D5"/>
    <w:rsid w:val="00612DE6"/>
    <w:rsid w:val="006139FE"/>
    <w:rsid w:val="006145F6"/>
    <w:rsid w:val="00614FB9"/>
    <w:rsid w:val="00615289"/>
    <w:rsid w:val="00616666"/>
    <w:rsid w:val="006166A9"/>
    <w:rsid w:val="00616B68"/>
    <w:rsid w:val="006172B3"/>
    <w:rsid w:val="00617770"/>
    <w:rsid w:val="006179DB"/>
    <w:rsid w:val="00617CF8"/>
    <w:rsid w:val="00617E1D"/>
    <w:rsid w:val="0061F066"/>
    <w:rsid w:val="00620C59"/>
    <w:rsid w:val="00621950"/>
    <w:rsid w:val="00621AEA"/>
    <w:rsid w:val="0062229D"/>
    <w:rsid w:val="00622BC8"/>
    <w:rsid w:val="00622D96"/>
    <w:rsid w:val="00623557"/>
    <w:rsid w:val="006237B6"/>
    <w:rsid w:val="006237E3"/>
    <w:rsid w:val="00623B0D"/>
    <w:rsid w:val="00624333"/>
    <w:rsid w:val="00624C18"/>
    <w:rsid w:val="00624C23"/>
    <w:rsid w:val="006254C1"/>
    <w:rsid w:val="00625843"/>
    <w:rsid w:val="00626B7C"/>
    <w:rsid w:val="00626CBD"/>
    <w:rsid w:val="00626FF1"/>
    <w:rsid w:val="00626FF5"/>
    <w:rsid w:val="0062786A"/>
    <w:rsid w:val="0063040F"/>
    <w:rsid w:val="0063055C"/>
    <w:rsid w:val="006305D3"/>
    <w:rsid w:val="006308D7"/>
    <w:rsid w:val="00630978"/>
    <w:rsid w:val="00630D5F"/>
    <w:rsid w:val="006315D8"/>
    <w:rsid w:val="00631D8D"/>
    <w:rsid w:val="00631F3A"/>
    <w:rsid w:val="0063212F"/>
    <w:rsid w:val="0063248D"/>
    <w:rsid w:val="00632F48"/>
    <w:rsid w:val="00633209"/>
    <w:rsid w:val="00633789"/>
    <w:rsid w:val="00633EC0"/>
    <w:rsid w:val="006346D3"/>
    <w:rsid w:val="00634A83"/>
    <w:rsid w:val="00634CA6"/>
    <w:rsid w:val="0063564D"/>
    <w:rsid w:val="00635C2B"/>
    <w:rsid w:val="00635CF0"/>
    <w:rsid w:val="006365BA"/>
    <w:rsid w:val="00636E32"/>
    <w:rsid w:val="0063732B"/>
    <w:rsid w:val="00637451"/>
    <w:rsid w:val="00637AEE"/>
    <w:rsid w:val="00637FD1"/>
    <w:rsid w:val="006405EE"/>
    <w:rsid w:val="00640E55"/>
    <w:rsid w:val="006415E1"/>
    <w:rsid w:val="00641FBC"/>
    <w:rsid w:val="006420F4"/>
    <w:rsid w:val="0064220D"/>
    <w:rsid w:val="00642833"/>
    <w:rsid w:val="00642E94"/>
    <w:rsid w:val="00643C60"/>
    <w:rsid w:val="00643EE7"/>
    <w:rsid w:val="00644212"/>
    <w:rsid w:val="00644502"/>
    <w:rsid w:val="00644A14"/>
    <w:rsid w:val="006456EC"/>
    <w:rsid w:val="00645EC2"/>
    <w:rsid w:val="00646345"/>
    <w:rsid w:val="0064639A"/>
    <w:rsid w:val="006465FD"/>
    <w:rsid w:val="00646683"/>
    <w:rsid w:val="0064694A"/>
    <w:rsid w:val="00646999"/>
    <w:rsid w:val="006474C1"/>
    <w:rsid w:val="00647910"/>
    <w:rsid w:val="00647B37"/>
    <w:rsid w:val="0065018B"/>
    <w:rsid w:val="006501A9"/>
    <w:rsid w:val="00650785"/>
    <w:rsid w:val="00650EFB"/>
    <w:rsid w:val="006515C6"/>
    <w:rsid w:val="00651CF3"/>
    <w:rsid w:val="006525FF"/>
    <w:rsid w:val="00653BD8"/>
    <w:rsid w:val="00653C47"/>
    <w:rsid w:val="0065413B"/>
    <w:rsid w:val="006545A8"/>
    <w:rsid w:val="00654E50"/>
    <w:rsid w:val="00654F3C"/>
    <w:rsid w:val="00655E6E"/>
    <w:rsid w:val="00656309"/>
    <w:rsid w:val="0065670A"/>
    <w:rsid w:val="00656725"/>
    <w:rsid w:val="00656A18"/>
    <w:rsid w:val="00656AB3"/>
    <w:rsid w:val="00657626"/>
    <w:rsid w:val="00657DBF"/>
    <w:rsid w:val="006602B5"/>
    <w:rsid w:val="00660759"/>
    <w:rsid w:val="00660C52"/>
    <w:rsid w:val="006613ED"/>
    <w:rsid w:val="00661852"/>
    <w:rsid w:val="0066186B"/>
    <w:rsid w:val="00661A38"/>
    <w:rsid w:val="0066202F"/>
    <w:rsid w:val="0066216A"/>
    <w:rsid w:val="00662A97"/>
    <w:rsid w:val="0066303D"/>
    <w:rsid w:val="00663532"/>
    <w:rsid w:val="0066394F"/>
    <w:rsid w:val="00663CAD"/>
    <w:rsid w:val="006640A2"/>
    <w:rsid w:val="006640F3"/>
    <w:rsid w:val="00664186"/>
    <w:rsid w:val="006646CF"/>
    <w:rsid w:val="0066476E"/>
    <w:rsid w:val="006648D1"/>
    <w:rsid w:val="006652D7"/>
    <w:rsid w:val="00665C86"/>
    <w:rsid w:val="0066618D"/>
    <w:rsid w:val="00666532"/>
    <w:rsid w:val="0066680E"/>
    <w:rsid w:val="006674CC"/>
    <w:rsid w:val="00667638"/>
    <w:rsid w:val="00667D4C"/>
    <w:rsid w:val="00667EB4"/>
    <w:rsid w:val="006702D1"/>
    <w:rsid w:val="00670A21"/>
    <w:rsid w:val="00670C2C"/>
    <w:rsid w:val="00670C5F"/>
    <w:rsid w:val="00670CA2"/>
    <w:rsid w:val="00670D0C"/>
    <w:rsid w:val="006718C4"/>
    <w:rsid w:val="00671CAA"/>
    <w:rsid w:val="006720E3"/>
    <w:rsid w:val="00672276"/>
    <w:rsid w:val="00672B9E"/>
    <w:rsid w:val="00672D22"/>
    <w:rsid w:val="00672F68"/>
    <w:rsid w:val="00673586"/>
    <w:rsid w:val="00674098"/>
    <w:rsid w:val="00674A91"/>
    <w:rsid w:val="00675221"/>
    <w:rsid w:val="0067525E"/>
    <w:rsid w:val="006754B6"/>
    <w:rsid w:val="00675502"/>
    <w:rsid w:val="00675542"/>
    <w:rsid w:val="0067605C"/>
    <w:rsid w:val="006767D6"/>
    <w:rsid w:val="006768C2"/>
    <w:rsid w:val="00677462"/>
    <w:rsid w:val="00677609"/>
    <w:rsid w:val="00677C5B"/>
    <w:rsid w:val="0068069A"/>
    <w:rsid w:val="006807DE"/>
    <w:rsid w:val="00680F69"/>
    <w:rsid w:val="00681601"/>
    <w:rsid w:val="00681E69"/>
    <w:rsid w:val="00682F51"/>
    <w:rsid w:val="00683312"/>
    <w:rsid w:val="006836D6"/>
    <w:rsid w:val="0068381C"/>
    <w:rsid w:val="00683A16"/>
    <w:rsid w:val="00683E89"/>
    <w:rsid w:val="006841B7"/>
    <w:rsid w:val="00685166"/>
    <w:rsid w:val="006855F0"/>
    <w:rsid w:val="0068563B"/>
    <w:rsid w:val="00685A42"/>
    <w:rsid w:val="00685C6B"/>
    <w:rsid w:val="006869E6"/>
    <w:rsid w:val="00686A05"/>
    <w:rsid w:val="00686C7B"/>
    <w:rsid w:val="00686DC0"/>
    <w:rsid w:val="0068723A"/>
    <w:rsid w:val="00687F2E"/>
    <w:rsid w:val="0069068F"/>
    <w:rsid w:val="00690905"/>
    <w:rsid w:val="00690907"/>
    <w:rsid w:val="006911FA"/>
    <w:rsid w:val="00692326"/>
    <w:rsid w:val="00692776"/>
    <w:rsid w:val="00692ACC"/>
    <w:rsid w:val="00692B32"/>
    <w:rsid w:val="00693497"/>
    <w:rsid w:val="00693697"/>
    <w:rsid w:val="00693A91"/>
    <w:rsid w:val="006943D8"/>
    <w:rsid w:val="00694551"/>
    <w:rsid w:val="006945F3"/>
    <w:rsid w:val="0069496A"/>
    <w:rsid w:val="0069497F"/>
    <w:rsid w:val="0069586F"/>
    <w:rsid w:val="00695B10"/>
    <w:rsid w:val="0069608A"/>
    <w:rsid w:val="00696150"/>
    <w:rsid w:val="006967C9"/>
    <w:rsid w:val="00697150"/>
    <w:rsid w:val="006972CC"/>
    <w:rsid w:val="00697348"/>
    <w:rsid w:val="006973B1"/>
    <w:rsid w:val="00697855"/>
    <w:rsid w:val="006A0B9A"/>
    <w:rsid w:val="006A0D9C"/>
    <w:rsid w:val="006A0E4A"/>
    <w:rsid w:val="006A12AC"/>
    <w:rsid w:val="006A19C3"/>
    <w:rsid w:val="006A1B22"/>
    <w:rsid w:val="006A1EF6"/>
    <w:rsid w:val="006A2988"/>
    <w:rsid w:val="006A2B9B"/>
    <w:rsid w:val="006A3E6F"/>
    <w:rsid w:val="006A4941"/>
    <w:rsid w:val="006A535A"/>
    <w:rsid w:val="006A58C4"/>
    <w:rsid w:val="006A5BED"/>
    <w:rsid w:val="006A60BF"/>
    <w:rsid w:val="006A6B62"/>
    <w:rsid w:val="006A735A"/>
    <w:rsid w:val="006B051D"/>
    <w:rsid w:val="006B055F"/>
    <w:rsid w:val="006B0F24"/>
    <w:rsid w:val="006B1046"/>
    <w:rsid w:val="006B12C5"/>
    <w:rsid w:val="006B16CC"/>
    <w:rsid w:val="006B18EE"/>
    <w:rsid w:val="006B197B"/>
    <w:rsid w:val="006B1ADF"/>
    <w:rsid w:val="006B21B4"/>
    <w:rsid w:val="006B2397"/>
    <w:rsid w:val="006B2855"/>
    <w:rsid w:val="006B28AD"/>
    <w:rsid w:val="006B2AA4"/>
    <w:rsid w:val="006B2C9B"/>
    <w:rsid w:val="006B37B7"/>
    <w:rsid w:val="006B45F9"/>
    <w:rsid w:val="006B4C5F"/>
    <w:rsid w:val="006B4DE3"/>
    <w:rsid w:val="006B504C"/>
    <w:rsid w:val="006B5524"/>
    <w:rsid w:val="006B5762"/>
    <w:rsid w:val="006B5FB5"/>
    <w:rsid w:val="006B622F"/>
    <w:rsid w:val="006B65EB"/>
    <w:rsid w:val="006B6A5A"/>
    <w:rsid w:val="006B6C3D"/>
    <w:rsid w:val="006B72CF"/>
    <w:rsid w:val="006B73C3"/>
    <w:rsid w:val="006B7B5F"/>
    <w:rsid w:val="006B7C78"/>
    <w:rsid w:val="006C0A39"/>
    <w:rsid w:val="006C0B75"/>
    <w:rsid w:val="006C0DAE"/>
    <w:rsid w:val="006C13B7"/>
    <w:rsid w:val="006C169F"/>
    <w:rsid w:val="006C1DC9"/>
    <w:rsid w:val="006C1EA7"/>
    <w:rsid w:val="006C295D"/>
    <w:rsid w:val="006C3ADD"/>
    <w:rsid w:val="006C3E41"/>
    <w:rsid w:val="006C408B"/>
    <w:rsid w:val="006C420B"/>
    <w:rsid w:val="006C4536"/>
    <w:rsid w:val="006C49A7"/>
    <w:rsid w:val="006C4D16"/>
    <w:rsid w:val="006C4DF5"/>
    <w:rsid w:val="006C507C"/>
    <w:rsid w:val="006C5333"/>
    <w:rsid w:val="006C5AEB"/>
    <w:rsid w:val="006C6747"/>
    <w:rsid w:val="006C6760"/>
    <w:rsid w:val="006C7248"/>
    <w:rsid w:val="006C76DA"/>
    <w:rsid w:val="006C7D9E"/>
    <w:rsid w:val="006C7DEB"/>
    <w:rsid w:val="006C7E01"/>
    <w:rsid w:val="006D01C4"/>
    <w:rsid w:val="006D09F8"/>
    <w:rsid w:val="006D2124"/>
    <w:rsid w:val="006D23D9"/>
    <w:rsid w:val="006D24E6"/>
    <w:rsid w:val="006D3489"/>
    <w:rsid w:val="006D38E8"/>
    <w:rsid w:val="006D3B13"/>
    <w:rsid w:val="006D3F72"/>
    <w:rsid w:val="006D3F95"/>
    <w:rsid w:val="006D4287"/>
    <w:rsid w:val="006D445A"/>
    <w:rsid w:val="006D44F6"/>
    <w:rsid w:val="006D4782"/>
    <w:rsid w:val="006D4A11"/>
    <w:rsid w:val="006D588F"/>
    <w:rsid w:val="006D61C9"/>
    <w:rsid w:val="006D61D1"/>
    <w:rsid w:val="006D6407"/>
    <w:rsid w:val="006D6D48"/>
    <w:rsid w:val="006D70CD"/>
    <w:rsid w:val="006E0526"/>
    <w:rsid w:val="006E0AAA"/>
    <w:rsid w:val="006E0B77"/>
    <w:rsid w:val="006E0DEC"/>
    <w:rsid w:val="006E11C6"/>
    <w:rsid w:val="006E2832"/>
    <w:rsid w:val="006E29E6"/>
    <w:rsid w:val="006E3503"/>
    <w:rsid w:val="006E46BB"/>
    <w:rsid w:val="006E489C"/>
    <w:rsid w:val="006E49E7"/>
    <w:rsid w:val="006E4DF0"/>
    <w:rsid w:val="006E51E7"/>
    <w:rsid w:val="006E57D2"/>
    <w:rsid w:val="006E5B16"/>
    <w:rsid w:val="006E5B19"/>
    <w:rsid w:val="006E6FD7"/>
    <w:rsid w:val="006E7797"/>
    <w:rsid w:val="006E7B58"/>
    <w:rsid w:val="006F102B"/>
    <w:rsid w:val="006F10E4"/>
    <w:rsid w:val="006F1847"/>
    <w:rsid w:val="006F1D74"/>
    <w:rsid w:val="006F2568"/>
    <w:rsid w:val="006F28C9"/>
    <w:rsid w:val="006F2A0D"/>
    <w:rsid w:val="006F2D32"/>
    <w:rsid w:val="006F31F5"/>
    <w:rsid w:val="006F3423"/>
    <w:rsid w:val="006F4D49"/>
    <w:rsid w:val="006F513F"/>
    <w:rsid w:val="006F5204"/>
    <w:rsid w:val="006F5BC6"/>
    <w:rsid w:val="006F5C1E"/>
    <w:rsid w:val="006F6328"/>
    <w:rsid w:val="006F644F"/>
    <w:rsid w:val="006F664A"/>
    <w:rsid w:val="006F6C0A"/>
    <w:rsid w:val="006F7CDD"/>
    <w:rsid w:val="006F7E45"/>
    <w:rsid w:val="006F7FFC"/>
    <w:rsid w:val="00700517"/>
    <w:rsid w:val="00700727"/>
    <w:rsid w:val="007011DA"/>
    <w:rsid w:val="007014DA"/>
    <w:rsid w:val="00701FF4"/>
    <w:rsid w:val="007021DB"/>
    <w:rsid w:val="007024A4"/>
    <w:rsid w:val="00702B27"/>
    <w:rsid w:val="00702BBD"/>
    <w:rsid w:val="00702FCB"/>
    <w:rsid w:val="007036B8"/>
    <w:rsid w:val="00703C8E"/>
    <w:rsid w:val="0070437C"/>
    <w:rsid w:val="007043D5"/>
    <w:rsid w:val="0070449B"/>
    <w:rsid w:val="00705B28"/>
    <w:rsid w:val="00705F9C"/>
    <w:rsid w:val="007061F6"/>
    <w:rsid w:val="00706751"/>
    <w:rsid w:val="00707123"/>
    <w:rsid w:val="0070779E"/>
    <w:rsid w:val="00707A5D"/>
    <w:rsid w:val="00707B09"/>
    <w:rsid w:val="00707DE8"/>
    <w:rsid w:val="00710228"/>
    <w:rsid w:val="00710234"/>
    <w:rsid w:val="0071035F"/>
    <w:rsid w:val="0071074E"/>
    <w:rsid w:val="0071076D"/>
    <w:rsid w:val="00710D56"/>
    <w:rsid w:val="0071134D"/>
    <w:rsid w:val="00711CCF"/>
    <w:rsid w:val="0071206F"/>
    <w:rsid w:val="00713687"/>
    <w:rsid w:val="00713B1F"/>
    <w:rsid w:val="0071400D"/>
    <w:rsid w:val="0071477F"/>
    <w:rsid w:val="0071500C"/>
    <w:rsid w:val="00715080"/>
    <w:rsid w:val="007155A5"/>
    <w:rsid w:val="007158CB"/>
    <w:rsid w:val="00715B4B"/>
    <w:rsid w:val="00716DB2"/>
    <w:rsid w:val="00716FD9"/>
    <w:rsid w:val="00717929"/>
    <w:rsid w:val="00720263"/>
    <w:rsid w:val="007202D4"/>
    <w:rsid w:val="007203E7"/>
    <w:rsid w:val="007204CF"/>
    <w:rsid w:val="00720DDD"/>
    <w:rsid w:val="00721178"/>
    <w:rsid w:val="007216F9"/>
    <w:rsid w:val="007217F4"/>
    <w:rsid w:val="00722032"/>
    <w:rsid w:val="00722113"/>
    <w:rsid w:val="00722946"/>
    <w:rsid w:val="00722CE5"/>
    <w:rsid w:val="00723518"/>
    <w:rsid w:val="00723788"/>
    <w:rsid w:val="00723949"/>
    <w:rsid w:val="00723A90"/>
    <w:rsid w:val="00723F28"/>
    <w:rsid w:val="007245BC"/>
    <w:rsid w:val="00724632"/>
    <w:rsid w:val="00724AB6"/>
    <w:rsid w:val="00724DF9"/>
    <w:rsid w:val="00724FFB"/>
    <w:rsid w:val="007267A8"/>
    <w:rsid w:val="0072751B"/>
    <w:rsid w:val="00727994"/>
    <w:rsid w:val="00727A31"/>
    <w:rsid w:val="00727FB0"/>
    <w:rsid w:val="007303F0"/>
    <w:rsid w:val="00730B0C"/>
    <w:rsid w:val="00730EA8"/>
    <w:rsid w:val="00730FC9"/>
    <w:rsid w:val="0073105D"/>
    <w:rsid w:val="00731ED4"/>
    <w:rsid w:val="0073244B"/>
    <w:rsid w:val="007328EE"/>
    <w:rsid w:val="00732E3C"/>
    <w:rsid w:val="007334C3"/>
    <w:rsid w:val="007335EA"/>
    <w:rsid w:val="00734B1B"/>
    <w:rsid w:val="007351B3"/>
    <w:rsid w:val="00735443"/>
    <w:rsid w:val="007354BE"/>
    <w:rsid w:val="00735831"/>
    <w:rsid w:val="00735E77"/>
    <w:rsid w:val="0073701E"/>
    <w:rsid w:val="007379D0"/>
    <w:rsid w:val="00737BD6"/>
    <w:rsid w:val="00737C9D"/>
    <w:rsid w:val="00740116"/>
    <w:rsid w:val="00740A29"/>
    <w:rsid w:val="0074107F"/>
    <w:rsid w:val="00741AB6"/>
    <w:rsid w:val="00741C25"/>
    <w:rsid w:val="0074262B"/>
    <w:rsid w:val="0074273F"/>
    <w:rsid w:val="00742D99"/>
    <w:rsid w:val="00742F62"/>
    <w:rsid w:val="00743B80"/>
    <w:rsid w:val="00743BAD"/>
    <w:rsid w:val="007449FB"/>
    <w:rsid w:val="00745655"/>
    <w:rsid w:val="0074575F"/>
    <w:rsid w:val="0074584B"/>
    <w:rsid w:val="007464D7"/>
    <w:rsid w:val="007466FB"/>
    <w:rsid w:val="007469D1"/>
    <w:rsid w:val="0074763B"/>
    <w:rsid w:val="007479DA"/>
    <w:rsid w:val="00747B86"/>
    <w:rsid w:val="00747CC5"/>
    <w:rsid w:val="00750582"/>
    <w:rsid w:val="00751087"/>
    <w:rsid w:val="007516C7"/>
    <w:rsid w:val="0075202B"/>
    <w:rsid w:val="00752285"/>
    <w:rsid w:val="00753833"/>
    <w:rsid w:val="00753C7D"/>
    <w:rsid w:val="007541F6"/>
    <w:rsid w:val="007542CF"/>
    <w:rsid w:val="007545EC"/>
    <w:rsid w:val="007546BA"/>
    <w:rsid w:val="00755739"/>
    <w:rsid w:val="00755A91"/>
    <w:rsid w:val="00756449"/>
    <w:rsid w:val="00756C8B"/>
    <w:rsid w:val="007570BE"/>
    <w:rsid w:val="00757167"/>
    <w:rsid w:val="00757353"/>
    <w:rsid w:val="00757E68"/>
    <w:rsid w:val="00760E0F"/>
    <w:rsid w:val="007614EC"/>
    <w:rsid w:val="00761FDD"/>
    <w:rsid w:val="0076202C"/>
    <w:rsid w:val="0076262A"/>
    <w:rsid w:val="00763A93"/>
    <w:rsid w:val="00763B1D"/>
    <w:rsid w:val="00763BD8"/>
    <w:rsid w:val="00763EA3"/>
    <w:rsid w:val="0076411A"/>
    <w:rsid w:val="0076484F"/>
    <w:rsid w:val="00764EA3"/>
    <w:rsid w:val="007650A3"/>
    <w:rsid w:val="0076569E"/>
    <w:rsid w:val="007664CA"/>
    <w:rsid w:val="00767293"/>
    <w:rsid w:val="0076773A"/>
    <w:rsid w:val="0076799A"/>
    <w:rsid w:val="00767CA2"/>
    <w:rsid w:val="00771656"/>
    <w:rsid w:val="007718E9"/>
    <w:rsid w:val="00771D28"/>
    <w:rsid w:val="00771F17"/>
    <w:rsid w:val="00772462"/>
    <w:rsid w:val="00772A2E"/>
    <w:rsid w:val="00772D07"/>
    <w:rsid w:val="00773234"/>
    <w:rsid w:val="007733FF"/>
    <w:rsid w:val="0077354A"/>
    <w:rsid w:val="00773591"/>
    <w:rsid w:val="007735A6"/>
    <w:rsid w:val="00773BD1"/>
    <w:rsid w:val="00773C38"/>
    <w:rsid w:val="0077417E"/>
    <w:rsid w:val="00774BDC"/>
    <w:rsid w:val="0077514E"/>
    <w:rsid w:val="00775260"/>
    <w:rsid w:val="0077567D"/>
    <w:rsid w:val="00775BE8"/>
    <w:rsid w:val="00775FF7"/>
    <w:rsid w:val="00776352"/>
    <w:rsid w:val="007763D0"/>
    <w:rsid w:val="00776E11"/>
    <w:rsid w:val="007772A2"/>
    <w:rsid w:val="00777485"/>
    <w:rsid w:val="0077756B"/>
    <w:rsid w:val="00777682"/>
    <w:rsid w:val="00777D59"/>
    <w:rsid w:val="00780461"/>
    <w:rsid w:val="00780599"/>
    <w:rsid w:val="007809DD"/>
    <w:rsid w:val="00780A5D"/>
    <w:rsid w:val="0078253E"/>
    <w:rsid w:val="00782C2C"/>
    <w:rsid w:val="00783F54"/>
    <w:rsid w:val="00784352"/>
    <w:rsid w:val="00784D97"/>
    <w:rsid w:val="007850B4"/>
    <w:rsid w:val="0078529B"/>
    <w:rsid w:val="0078679C"/>
    <w:rsid w:val="0078712C"/>
    <w:rsid w:val="00787369"/>
    <w:rsid w:val="00787C0C"/>
    <w:rsid w:val="00790469"/>
    <w:rsid w:val="00790E8F"/>
    <w:rsid w:val="00790F77"/>
    <w:rsid w:val="0079109D"/>
    <w:rsid w:val="00791249"/>
    <w:rsid w:val="00791B6C"/>
    <w:rsid w:val="00791E5A"/>
    <w:rsid w:val="00791F89"/>
    <w:rsid w:val="00792783"/>
    <w:rsid w:val="00792C99"/>
    <w:rsid w:val="00793492"/>
    <w:rsid w:val="00793705"/>
    <w:rsid w:val="00793C11"/>
    <w:rsid w:val="00794BFA"/>
    <w:rsid w:val="00795ABA"/>
    <w:rsid w:val="00795CF2"/>
    <w:rsid w:val="0079627B"/>
    <w:rsid w:val="007968CD"/>
    <w:rsid w:val="00796B69"/>
    <w:rsid w:val="0079744B"/>
    <w:rsid w:val="00797BEB"/>
    <w:rsid w:val="007A024F"/>
    <w:rsid w:val="007A07A2"/>
    <w:rsid w:val="007A0C23"/>
    <w:rsid w:val="007A0CAA"/>
    <w:rsid w:val="007A1365"/>
    <w:rsid w:val="007A1E27"/>
    <w:rsid w:val="007A2349"/>
    <w:rsid w:val="007A300D"/>
    <w:rsid w:val="007A31CA"/>
    <w:rsid w:val="007A379F"/>
    <w:rsid w:val="007A3B9A"/>
    <w:rsid w:val="007A4654"/>
    <w:rsid w:val="007A46E1"/>
    <w:rsid w:val="007A50D5"/>
    <w:rsid w:val="007A5C64"/>
    <w:rsid w:val="007A5DFA"/>
    <w:rsid w:val="007A5ECC"/>
    <w:rsid w:val="007A6415"/>
    <w:rsid w:val="007A736D"/>
    <w:rsid w:val="007A75BF"/>
    <w:rsid w:val="007B0309"/>
    <w:rsid w:val="007B0547"/>
    <w:rsid w:val="007B1369"/>
    <w:rsid w:val="007B17D3"/>
    <w:rsid w:val="007B2C7A"/>
    <w:rsid w:val="007B2E4C"/>
    <w:rsid w:val="007B313B"/>
    <w:rsid w:val="007B3721"/>
    <w:rsid w:val="007B3C0F"/>
    <w:rsid w:val="007B4DB1"/>
    <w:rsid w:val="007B4DB2"/>
    <w:rsid w:val="007B53BA"/>
    <w:rsid w:val="007B6963"/>
    <w:rsid w:val="007B6DCF"/>
    <w:rsid w:val="007B733A"/>
    <w:rsid w:val="007B77BC"/>
    <w:rsid w:val="007B784F"/>
    <w:rsid w:val="007B7B7E"/>
    <w:rsid w:val="007B7FA8"/>
    <w:rsid w:val="007C0046"/>
    <w:rsid w:val="007C069D"/>
    <w:rsid w:val="007C08AA"/>
    <w:rsid w:val="007C09AC"/>
    <w:rsid w:val="007C1005"/>
    <w:rsid w:val="007C103C"/>
    <w:rsid w:val="007C1709"/>
    <w:rsid w:val="007C1DF9"/>
    <w:rsid w:val="007C2341"/>
    <w:rsid w:val="007C2D37"/>
    <w:rsid w:val="007C3146"/>
    <w:rsid w:val="007C31AA"/>
    <w:rsid w:val="007C3B9E"/>
    <w:rsid w:val="007C3CD3"/>
    <w:rsid w:val="007C42F2"/>
    <w:rsid w:val="007C433F"/>
    <w:rsid w:val="007C4DAC"/>
    <w:rsid w:val="007C4F1B"/>
    <w:rsid w:val="007C52BA"/>
    <w:rsid w:val="007C5F04"/>
    <w:rsid w:val="007C60E7"/>
    <w:rsid w:val="007C635C"/>
    <w:rsid w:val="007C64B5"/>
    <w:rsid w:val="007C64E1"/>
    <w:rsid w:val="007C799D"/>
    <w:rsid w:val="007D033B"/>
    <w:rsid w:val="007D052A"/>
    <w:rsid w:val="007D0BD1"/>
    <w:rsid w:val="007D12EF"/>
    <w:rsid w:val="007D24B9"/>
    <w:rsid w:val="007D2EDA"/>
    <w:rsid w:val="007D3F8C"/>
    <w:rsid w:val="007D406E"/>
    <w:rsid w:val="007D4591"/>
    <w:rsid w:val="007D46FB"/>
    <w:rsid w:val="007D4EE5"/>
    <w:rsid w:val="007D503E"/>
    <w:rsid w:val="007D6776"/>
    <w:rsid w:val="007D692D"/>
    <w:rsid w:val="007D6ACB"/>
    <w:rsid w:val="007D6B69"/>
    <w:rsid w:val="007D7168"/>
    <w:rsid w:val="007E0577"/>
    <w:rsid w:val="007E0EEA"/>
    <w:rsid w:val="007E0FD0"/>
    <w:rsid w:val="007E13C0"/>
    <w:rsid w:val="007E1717"/>
    <w:rsid w:val="007E1927"/>
    <w:rsid w:val="007E1F56"/>
    <w:rsid w:val="007E2677"/>
    <w:rsid w:val="007E26E3"/>
    <w:rsid w:val="007E2771"/>
    <w:rsid w:val="007E30BF"/>
    <w:rsid w:val="007E39FF"/>
    <w:rsid w:val="007E4248"/>
    <w:rsid w:val="007E613E"/>
    <w:rsid w:val="007E64C3"/>
    <w:rsid w:val="007E67F5"/>
    <w:rsid w:val="007E728D"/>
    <w:rsid w:val="007E7367"/>
    <w:rsid w:val="007E75B8"/>
    <w:rsid w:val="007E7642"/>
    <w:rsid w:val="007F070E"/>
    <w:rsid w:val="007F1234"/>
    <w:rsid w:val="007F27B3"/>
    <w:rsid w:val="007F2A9F"/>
    <w:rsid w:val="007F2B07"/>
    <w:rsid w:val="007F34EE"/>
    <w:rsid w:val="007F3BA8"/>
    <w:rsid w:val="007F43BF"/>
    <w:rsid w:val="007F43F1"/>
    <w:rsid w:val="007F4E4A"/>
    <w:rsid w:val="007F5217"/>
    <w:rsid w:val="007F5711"/>
    <w:rsid w:val="007F6373"/>
    <w:rsid w:val="007F64EB"/>
    <w:rsid w:val="007F72F7"/>
    <w:rsid w:val="00800013"/>
    <w:rsid w:val="00800340"/>
    <w:rsid w:val="0080067B"/>
    <w:rsid w:val="00800A28"/>
    <w:rsid w:val="008014FB"/>
    <w:rsid w:val="0080190C"/>
    <w:rsid w:val="008021CC"/>
    <w:rsid w:val="008024D0"/>
    <w:rsid w:val="00802645"/>
    <w:rsid w:val="0080296F"/>
    <w:rsid w:val="00803052"/>
    <w:rsid w:val="008041E9"/>
    <w:rsid w:val="008044EE"/>
    <w:rsid w:val="0080479C"/>
    <w:rsid w:val="00805A7E"/>
    <w:rsid w:val="00805D0D"/>
    <w:rsid w:val="00805EC7"/>
    <w:rsid w:val="00805F95"/>
    <w:rsid w:val="008061D0"/>
    <w:rsid w:val="00806DFD"/>
    <w:rsid w:val="00810147"/>
    <w:rsid w:val="008105DC"/>
    <w:rsid w:val="00811136"/>
    <w:rsid w:val="008113F7"/>
    <w:rsid w:val="00811A4C"/>
    <w:rsid w:val="00811F6D"/>
    <w:rsid w:val="00812019"/>
    <w:rsid w:val="008120C8"/>
    <w:rsid w:val="0081239E"/>
    <w:rsid w:val="008123BA"/>
    <w:rsid w:val="008125EA"/>
    <w:rsid w:val="008126F7"/>
    <w:rsid w:val="00812700"/>
    <w:rsid w:val="00812720"/>
    <w:rsid w:val="00812B1A"/>
    <w:rsid w:val="0081324E"/>
    <w:rsid w:val="00813A43"/>
    <w:rsid w:val="00814188"/>
    <w:rsid w:val="008145EE"/>
    <w:rsid w:val="00814F6A"/>
    <w:rsid w:val="00815C48"/>
    <w:rsid w:val="00815FBC"/>
    <w:rsid w:val="008164E1"/>
    <w:rsid w:val="008173BF"/>
    <w:rsid w:val="008178DE"/>
    <w:rsid w:val="008179C7"/>
    <w:rsid w:val="00817A5A"/>
    <w:rsid w:val="00817C89"/>
    <w:rsid w:val="00817F7D"/>
    <w:rsid w:val="00817FF2"/>
    <w:rsid w:val="0082008A"/>
    <w:rsid w:val="00820219"/>
    <w:rsid w:val="00820DE2"/>
    <w:rsid w:val="00821AE5"/>
    <w:rsid w:val="008221F6"/>
    <w:rsid w:val="008223DD"/>
    <w:rsid w:val="0082347F"/>
    <w:rsid w:val="00823558"/>
    <w:rsid w:val="00823D9E"/>
    <w:rsid w:val="00824977"/>
    <w:rsid w:val="00824ADB"/>
    <w:rsid w:val="00825304"/>
    <w:rsid w:val="00825AE0"/>
    <w:rsid w:val="00825B28"/>
    <w:rsid w:val="00825E3A"/>
    <w:rsid w:val="0082616F"/>
    <w:rsid w:val="0082645A"/>
    <w:rsid w:val="00826795"/>
    <w:rsid w:val="00826D68"/>
    <w:rsid w:val="00827770"/>
    <w:rsid w:val="0083006E"/>
    <w:rsid w:val="00830787"/>
    <w:rsid w:val="008307C4"/>
    <w:rsid w:val="00831A37"/>
    <w:rsid w:val="008323C4"/>
    <w:rsid w:val="0083288D"/>
    <w:rsid w:val="00832BBA"/>
    <w:rsid w:val="00832F2E"/>
    <w:rsid w:val="0083345C"/>
    <w:rsid w:val="008343D8"/>
    <w:rsid w:val="00834AE7"/>
    <w:rsid w:val="00836C7A"/>
    <w:rsid w:val="0083715A"/>
    <w:rsid w:val="00837780"/>
    <w:rsid w:val="008377CA"/>
    <w:rsid w:val="00837B60"/>
    <w:rsid w:val="00840509"/>
    <w:rsid w:val="0084059B"/>
    <w:rsid w:val="008405AB"/>
    <w:rsid w:val="008409A7"/>
    <w:rsid w:val="00840EB4"/>
    <w:rsid w:val="00841034"/>
    <w:rsid w:val="00841130"/>
    <w:rsid w:val="008412FA"/>
    <w:rsid w:val="008419B5"/>
    <w:rsid w:val="00841DFF"/>
    <w:rsid w:val="0084342A"/>
    <w:rsid w:val="008435FE"/>
    <w:rsid w:val="008438F8"/>
    <w:rsid w:val="00845154"/>
    <w:rsid w:val="008458C6"/>
    <w:rsid w:val="00846DBE"/>
    <w:rsid w:val="00846DDB"/>
    <w:rsid w:val="00846E7F"/>
    <w:rsid w:val="00850144"/>
    <w:rsid w:val="00850587"/>
    <w:rsid w:val="00850863"/>
    <w:rsid w:val="00850E5A"/>
    <w:rsid w:val="008510CA"/>
    <w:rsid w:val="0085178F"/>
    <w:rsid w:val="00851F4B"/>
    <w:rsid w:val="00852360"/>
    <w:rsid w:val="0085255F"/>
    <w:rsid w:val="00852B8C"/>
    <w:rsid w:val="00852E50"/>
    <w:rsid w:val="00853089"/>
    <w:rsid w:val="008532F0"/>
    <w:rsid w:val="0085343C"/>
    <w:rsid w:val="00853752"/>
    <w:rsid w:val="00853DA0"/>
    <w:rsid w:val="008554D9"/>
    <w:rsid w:val="00855797"/>
    <w:rsid w:val="00855891"/>
    <w:rsid w:val="00856531"/>
    <w:rsid w:val="00856661"/>
    <w:rsid w:val="00856793"/>
    <w:rsid w:val="00856A19"/>
    <w:rsid w:val="0085739A"/>
    <w:rsid w:val="00857546"/>
    <w:rsid w:val="00857747"/>
    <w:rsid w:val="0086020D"/>
    <w:rsid w:val="00860213"/>
    <w:rsid w:val="008604F0"/>
    <w:rsid w:val="008608C3"/>
    <w:rsid w:val="008608F9"/>
    <w:rsid w:val="00860D9C"/>
    <w:rsid w:val="008612F0"/>
    <w:rsid w:val="00861ECD"/>
    <w:rsid w:val="00861F8C"/>
    <w:rsid w:val="008620FF"/>
    <w:rsid w:val="00862C38"/>
    <w:rsid w:val="00862F4F"/>
    <w:rsid w:val="0086312A"/>
    <w:rsid w:val="0086370D"/>
    <w:rsid w:val="00865274"/>
    <w:rsid w:val="0086546E"/>
    <w:rsid w:val="00865554"/>
    <w:rsid w:val="00866807"/>
    <w:rsid w:val="00867050"/>
    <w:rsid w:val="00867492"/>
    <w:rsid w:val="00867D83"/>
    <w:rsid w:val="00870963"/>
    <w:rsid w:val="00870A19"/>
    <w:rsid w:val="00870F9B"/>
    <w:rsid w:val="008713B7"/>
    <w:rsid w:val="008725D1"/>
    <w:rsid w:val="00872983"/>
    <w:rsid w:val="00873207"/>
    <w:rsid w:val="0087328A"/>
    <w:rsid w:val="008733EB"/>
    <w:rsid w:val="008735AC"/>
    <w:rsid w:val="00874A50"/>
    <w:rsid w:val="008753D7"/>
    <w:rsid w:val="0087551B"/>
    <w:rsid w:val="0088009E"/>
    <w:rsid w:val="00880127"/>
    <w:rsid w:val="008817EC"/>
    <w:rsid w:val="008821A7"/>
    <w:rsid w:val="008825BF"/>
    <w:rsid w:val="00882886"/>
    <w:rsid w:val="00883228"/>
    <w:rsid w:val="00884351"/>
    <w:rsid w:val="008843AF"/>
    <w:rsid w:val="008849CB"/>
    <w:rsid w:val="00884CF7"/>
    <w:rsid w:val="00884D9A"/>
    <w:rsid w:val="00884DF0"/>
    <w:rsid w:val="00885059"/>
    <w:rsid w:val="0088523A"/>
    <w:rsid w:val="00885A52"/>
    <w:rsid w:val="0088662A"/>
    <w:rsid w:val="00887136"/>
    <w:rsid w:val="008877E5"/>
    <w:rsid w:val="00887A53"/>
    <w:rsid w:val="00887FB6"/>
    <w:rsid w:val="00890A0A"/>
    <w:rsid w:val="00890EF5"/>
    <w:rsid w:val="00890F9E"/>
    <w:rsid w:val="008919C2"/>
    <w:rsid w:val="00891EE0"/>
    <w:rsid w:val="00893A52"/>
    <w:rsid w:val="0089420F"/>
    <w:rsid w:val="00894B73"/>
    <w:rsid w:val="00895469"/>
    <w:rsid w:val="0089582B"/>
    <w:rsid w:val="008960F4"/>
    <w:rsid w:val="008962D1"/>
    <w:rsid w:val="00896AF1"/>
    <w:rsid w:val="008972C4"/>
    <w:rsid w:val="008A08AF"/>
    <w:rsid w:val="008A0BE0"/>
    <w:rsid w:val="008A0CBB"/>
    <w:rsid w:val="008A0F18"/>
    <w:rsid w:val="008A149F"/>
    <w:rsid w:val="008A1B80"/>
    <w:rsid w:val="008A1E1B"/>
    <w:rsid w:val="008A215C"/>
    <w:rsid w:val="008A21E1"/>
    <w:rsid w:val="008A236C"/>
    <w:rsid w:val="008A3006"/>
    <w:rsid w:val="008A3AA9"/>
    <w:rsid w:val="008A4034"/>
    <w:rsid w:val="008A4365"/>
    <w:rsid w:val="008A4B06"/>
    <w:rsid w:val="008A4C82"/>
    <w:rsid w:val="008A5366"/>
    <w:rsid w:val="008A537D"/>
    <w:rsid w:val="008A5C6D"/>
    <w:rsid w:val="008A5D64"/>
    <w:rsid w:val="008A606F"/>
    <w:rsid w:val="008A684A"/>
    <w:rsid w:val="008A6A21"/>
    <w:rsid w:val="008A6CAC"/>
    <w:rsid w:val="008A6CEC"/>
    <w:rsid w:val="008A749C"/>
    <w:rsid w:val="008A758B"/>
    <w:rsid w:val="008A7836"/>
    <w:rsid w:val="008A78A5"/>
    <w:rsid w:val="008A7DB9"/>
    <w:rsid w:val="008B02B1"/>
    <w:rsid w:val="008B0506"/>
    <w:rsid w:val="008B0806"/>
    <w:rsid w:val="008B0F1B"/>
    <w:rsid w:val="008B1136"/>
    <w:rsid w:val="008B16F4"/>
    <w:rsid w:val="008B17C1"/>
    <w:rsid w:val="008B1946"/>
    <w:rsid w:val="008B279A"/>
    <w:rsid w:val="008B34B5"/>
    <w:rsid w:val="008B40BA"/>
    <w:rsid w:val="008B4E99"/>
    <w:rsid w:val="008B510E"/>
    <w:rsid w:val="008B5903"/>
    <w:rsid w:val="008B64FE"/>
    <w:rsid w:val="008B6745"/>
    <w:rsid w:val="008B6900"/>
    <w:rsid w:val="008B7911"/>
    <w:rsid w:val="008B7D37"/>
    <w:rsid w:val="008B7FF1"/>
    <w:rsid w:val="008C10F5"/>
    <w:rsid w:val="008C1E9E"/>
    <w:rsid w:val="008C22D1"/>
    <w:rsid w:val="008C3050"/>
    <w:rsid w:val="008C3D8C"/>
    <w:rsid w:val="008C453B"/>
    <w:rsid w:val="008C4572"/>
    <w:rsid w:val="008C463E"/>
    <w:rsid w:val="008C47FA"/>
    <w:rsid w:val="008C4B07"/>
    <w:rsid w:val="008C5547"/>
    <w:rsid w:val="008C5689"/>
    <w:rsid w:val="008C7070"/>
    <w:rsid w:val="008C73F4"/>
    <w:rsid w:val="008D0062"/>
    <w:rsid w:val="008D063C"/>
    <w:rsid w:val="008D0FDD"/>
    <w:rsid w:val="008D1231"/>
    <w:rsid w:val="008D1A81"/>
    <w:rsid w:val="008D1AF8"/>
    <w:rsid w:val="008D25D9"/>
    <w:rsid w:val="008D2851"/>
    <w:rsid w:val="008D2A51"/>
    <w:rsid w:val="008D2ECC"/>
    <w:rsid w:val="008D2F93"/>
    <w:rsid w:val="008D3224"/>
    <w:rsid w:val="008D33CD"/>
    <w:rsid w:val="008D34A0"/>
    <w:rsid w:val="008D3B57"/>
    <w:rsid w:val="008D5C8C"/>
    <w:rsid w:val="008D5DC5"/>
    <w:rsid w:val="008D5E4B"/>
    <w:rsid w:val="008D6207"/>
    <w:rsid w:val="008D7CB5"/>
    <w:rsid w:val="008D7FC1"/>
    <w:rsid w:val="008D7FE9"/>
    <w:rsid w:val="008E1187"/>
    <w:rsid w:val="008E14CF"/>
    <w:rsid w:val="008E199E"/>
    <w:rsid w:val="008E23E6"/>
    <w:rsid w:val="008E2823"/>
    <w:rsid w:val="008E3705"/>
    <w:rsid w:val="008E495E"/>
    <w:rsid w:val="008E4C06"/>
    <w:rsid w:val="008E5286"/>
    <w:rsid w:val="008E53F2"/>
    <w:rsid w:val="008E549E"/>
    <w:rsid w:val="008E54E7"/>
    <w:rsid w:val="008E563F"/>
    <w:rsid w:val="008E5FD5"/>
    <w:rsid w:val="008E60C5"/>
    <w:rsid w:val="008E67AA"/>
    <w:rsid w:val="008E6A2F"/>
    <w:rsid w:val="008E6BBB"/>
    <w:rsid w:val="008E7067"/>
    <w:rsid w:val="008E7192"/>
    <w:rsid w:val="008E783F"/>
    <w:rsid w:val="008F0283"/>
    <w:rsid w:val="008F028F"/>
    <w:rsid w:val="008F12D8"/>
    <w:rsid w:val="008F1423"/>
    <w:rsid w:val="008F204A"/>
    <w:rsid w:val="008F2699"/>
    <w:rsid w:val="008F2768"/>
    <w:rsid w:val="008F28B8"/>
    <w:rsid w:val="008F2FB2"/>
    <w:rsid w:val="008F3323"/>
    <w:rsid w:val="008F35A7"/>
    <w:rsid w:val="008F3757"/>
    <w:rsid w:val="008F3B02"/>
    <w:rsid w:val="008F4A51"/>
    <w:rsid w:val="008F53B4"/>
    <w:rsid w:val="008F6008"/>
    <w:rsid w:val="008F6394"/>
    <w:rsid w:val="008F662A"/>
    <w:rsid w:val="008F7055"/>
    <w:rsid w:val="008F77C5"/>
    <w:rsid w:val="008F78E0"/>
    <w:rsid w:val="008F7F9F"/>
    <w:rsid w:val="00900248"/>
    <w:rsid w:val="00900AE4"/>
    <w:rsid w:val="00900D44"/>
    <w:rsid w:val="00901144"/>
    <w:rsid w:val="00901440"/>
    <w:rsid w:val="00902461"/>
    <w:rsid w:val="00903239"/>
    <w:rsid w:val="009042DD"/>
    <w:rsid w:val="00904AB7"/>
    <w:rsid w:val="00904E09"/>
    <w:rsid w:val="00904FCE"/>
    <w:rsid w:val="00905140"/>
    <w:rsid w:val="00905898"/>
    <w:rsid w:val="00906DFB"/>
    <w:rsid w:val="00907507"/>
    <w:rsid w:val="0090CD1C"/>
    <w:rsid w:val="00910209"/>
    <w:rsid w:val="009103C8"/>
    <w:rsid w:val="009103D2"/>
    <w:rsid w:val="009104F1"/>
    <w:rsid w:val="00910B22"/>
    <w:rsid w:val="009118CE"/>
    <w:rsid w:val="009118F9"/>
    <w:rsid w:val="009120D3"/>
    <w:rsid w:val="009129ED"/>
    <w:rsid w:val="00912B9A"/>
    <w:rsid w:val="009131A9"/>
    <w:rsid w:val="009139BB"/>
    <w:rsid w:val="00914BE9"/>
    <w:rsid w:val="00914E48"/>
    <w:rsid w:val="00914EB5"/>
    <w:rsid w:val="00915EE4"/>
    <w:rsid w:val="00916158"/>
    <w:rsid w:val="0091656B"/>
    <w:rsid w:val="009166C1"/>
    <w:rsid w:val="0091697E"/>
    <w:rsid w:val="00916FE7"/>
    <w:rsid w:val="00917250"/>
    <w:rsid w:val="0091727D"/>
    <w:rsid w:val="0091729E"/>
    <w:rsid w:val="009172A0"/>
    <w:rsid w:val="00917542"/>
    <w:rsid w:val="009176B9"/>
    <w:rsid w:val="0091795D"/>
    <w:rsid w:val="00917C0F"/>
    <w:rsid w:val="0092064C"/>
    <w:rsid w:val="00920A35"/>
    <w:rsid w:val="00920AC3"/>
    <w:rsid w:val="00920EA7"/>
    <w:rsid w:val="00922701"/>
    <w:rsid w:val="00922790"/>
    <w:rsid w:val="00922F54"/>
    <w:rsid w:val="00923592"/>
    <w:rsid w:val="009239BE"/>
    <w:rsid w:val="0092402F"/>
    <w:rsid w:val="00924143"/>
    <w:rsid w:val="009259B3"/>
    <w:rsid w:val="00925E02"/>
    <w:rsid w:val="00925F04"/>
    <w:rsid w:val="0092628E"/>
    <w:rsid w:val="00926981"/>
    <w:rsid w:val="00927493"/>
    <w:rsid w:val="00927F59"/>
    <w:rsid w:val="009307D7"/>
    <w:rsid w:val="00930879"/>
    <w:rsid w:val="00930C91"/>
    <w:rsid w:val="00931506"/>
    <w:rsid w:val="0093169B"/>
    <w:rsid w:val="00932690"/>
    <w:rsid w:val="00933709"/>
    <w:rsid w:val="0093378D"/>
    <w:rsid w:val="0093482C"/>
    <w:rsid w:val="00934D78"/>
    <w:rsid w:val="0093529C"/>
    <w:rsid w:val="009353E6"/>
    <w:rsid w:val="0093629E"/>
    <w:rsid w:val="00936509"/>
    <w:rsid w:val="009365ED"/>
    <w:rsid w:val="00936933"/>
    <w:rsid w:val="00936D5D"/>
    <w:rsid w:val="00936FB3"/>
    <w:rsid w:val="009403C0"/>
    <w:rsid w:val="00940D01"/>
    <w:rsid w:val="00941115"/>
    <w:rsid w:val="00941144"/>
    <w:rsid w:val="00942716"/>
    <w:rsid w:val="009435FB"/>
    <w:rsid w:val="0094377D"/>
    <w:rsid w:val="00943E1C"/>
    <w:rsid w:val="00944699"/>
    <w:rsid w:val="00944AE6"/>
    <w:rsid w:val="00944BEF"/>
    <w:rsid w:val="00944EB1"/>
    <w:rsid w:val="00945108"/>
    <w:rsid w:val="00945297"/>
    <w:rsid w:val="0094553D"/>
    <w:rsid w:val="00945CCD"/>
    <w:rsid w:val="00947A06"/>
    <w:rsid w:val="00947A39"/>
    <w:rsid w:val="00947A45"/>
    <w:rsid w:val="009501D1"/>
    <w:rsid w:val="00950920"/>
    <w:rsid w:val="00950C8F"/>
    <w:rsid w:val="00952501"/>
    <w:rsid w:val="009527ED"/>
    <w:rsid w:val="00952CEF"/>
    <w:rsid w:val="00952E94"/>
    <w:rsid w:val="0095329A"/>
    <w:rsid w:val="00953500"/>
    <w:rsid w:val="00953A73"/>
    <w:rsid w:val="00953ADA"/>
    <w:rsid w:val="00953D40"/>
    <w:rsid w:val="00953EAB"/>
    <w:rsid w:val="00954792"/>
    <w:rsid w:val="00954E45"/>
    <w:rsid w:val="00954ED0"/>
    <w:rsid w:val="009552AD"/>
    <w:rsid w:val="009557B1"/>
    <w:rsid w:val="009558D9"/>
    <w:rsid w:val="009560A8"/>
    <w:rsid w:val="0095674C"/>
    <w:rsid w:val="009576F0"/>
    <w:rsid w:val="00960580"/>
    <w:rsid w:val="009606C6"/>
    <w:rsid w:val="00960A54"/>
    <w:rsid w:val="00960BD4"/>
    <w:rsid w:val="00960EBA"/>
    <w:rsid w:val="00961534"/>
    <w:rsid w:val="009621DC"/>
    <w:rsid w:val="009622A2"/>
    <w:rsid w:val="0096232C"/>
    <w:rsid w:val="00962838"/>
    <w:rsid w:val="00963497"/>
    <w:rsid w:val="00963CCA"/>
    <w:rsid w:val="00963E5A"/>
    <w:rsid w:val="00963FE6"/>
    <w:rsid w:val="009640CA"/>
    <w:rsid w:val="00964C25"/>
    <w:rsid w:val="00965110"/>
    <w:rsid w:val="00965555"/>
    <w:rsid w:val="009664B4"/>
    <w:rsid w:val="009665B7"/>
    <w:rsid w:val="0096689B"/>
    <w:rsid w:val="00966EA2"/>
    <w:rsid w:val="00967019"/>
    <w:rsid w:val="00967094"/>
    <w:rsid w:val="009675EF"/>
    <w:rsid w:val="00967BEB"/>
    <w:rsid w:val="00970396"/>
    <w:rsid w:val="00970B83"/>
    <w:rsid w:val="00970C4E"/>
    <w:rsid w:val="00970EF7"/>
    <w:rsid w:val="00971976"/>
    <w:rsid w:val="009719CF"/>
    <w:rsid w:val="00971D86"/>
    <w:rsid w:val="00972895"/>
    <w:rsid w:val="00973264"/>
    <w:rsid w:val="00973A0F"/>
    <w:rsid w:val="00973E1C"/>
    <w:rsid w:val="00974947"/>
    <w:rsid w:val="00974A73"/>
    <w:rsid w:val="00975344"/>
    <w:rsid w:val="00975EC3"/>
    <w:rsid w:val="00975EFA"/>
    <w:rsid w:val="00976A9B"/>
    <w:rsid w:val="00977308"/>
    <w:rsid w:val="00980D85"/>
    <w:rsid w:val="0098138C"/>
    <w:rsid w:val="009813E1"/>
    <w:rsid w:val="00981D3D"/>
    <w:rsid w:val="009825F4"/>
    <w:rsid w:val="00982F62"/>
    <w:rsid w:val="0098328D"/>
    <w:rsid w:val="00983427"/>
    <w:rsid w:val="009836A4"/>
    <w:rsid w:val="009837C4"/>
    <w:rsid w:val="00983993"/>
    <w:rsid w:val="00983EE9"/>
    <w:rsid w:val="00983FD4"/>
    <w:rsid w:val="009840B9"/>
    <w:rsid w:val="00984E29"/>
    <w:rsid w:val="0098519F"/>
    <w:rsid w:val="0098689B"/>
    <w:rsid w:val="00986A33"/>
    <w:rsid w:val="00987025"/>
    <w:rsid w:val="009912CC"/>
    <w:rsid w:val="00991546"/>
    <w:rsid w:val="009917A5"/>
    <w:rsid w:val="00991BDD"/>
    <w:rsid w:val="009921C5"/>
    <w:rsid w:val="009925EF"/>
    <w:rsid w:val="00992A5C"/>
    <w:rsid w:val="00993093"/>
    <w:rsid w:val="009930A5"/>
    <w:rsid w:val="009931C1"/>
    <w:rsid w:val="009939FD"/>
    <w:rsid w:val="00993B4A"/>
    <w:rsid w:val="00993F6D"/>
    <w:rsid w:val="00994477"/>
    <w:rsid w:val="009944A5"/>
    <w:rsid w:val="00994514"/>
    <w:rsid w:val="009948F0"/>
    <w:rsid w:val="009956D5"/>
    <w:rsid w:val="009967E6"/>
    <w:rsid w:val="00997695"/>
    <w:rsid w:val="00997C2B"/>
    <w:rsid w:val="00997CAA"/>
    <w:rsid w:val="009A013D"/>
    <w:rsid w:val="009A026F"/>
    <w:rsid w:val="009A0752"/>
    <w:rsid w:val="009A09A7"/>
    <w:rsid w:val="009A1004"/>
    <w:rsid w:val="009A1533"/>
    <w:rsid w:val="009A16CD"/>
    <w:rsid w:val="009A19E4"/>
    <w:rsid w:val="009A1FE3"/>
    <w:rsid w:val="009A25DA"/>
    <w:rsid w:val="009A2709"/>
    <w:rsid w:val="009A2E3F"/>
    <w:rsid w:val="009A2F33"/>
    <w:rsid w:val="009A2FE6"/>
    <w:rsid w:val="009A3213"/>
    <w:rsid w:val="009A46B4"/>
    <w:rsid w:val="009A4915"/>
    <w:rsid w:val="009A50E1"/>
    <w:rsid w:val="009A6573"/>
    <w:rsid w:val="009A6ABA"/>
    <w:rsid w:val="009A6D38"/>
    <w:rsid w:val="009A6D51"/>
    <w:rsid w:val="009A7C45"/>
    <w:rsid w:val="009A7ECA"/>
    <w:rsid w:val="009B0214"/>
    <w:rsid w:val="009B0860"/>
    <w:rsid w:val="009B0C71"/>
    <w:rsid w:val="009B0D4E"/>
    <w:rsid w:val="009B1371"/>
    <w:rsid w:val="009B1A7B"/>
    <w:rsid w:val="009B1E1C"/>
    <w:rsid w:val="009B1F38"/>
    <w:rsid w:val="009B220F"/>
    <w:rsid w:val="009B2861"/>
    <w:rsid w:val="009B2898"/>
    <w:rsid w:val="009B29CD"/>
    <w:rsid w:val="009B2B92"/>
    <w:rsid w:val="009B36AA"/>
    <w:rsid w:val="009B41C9"/>
    <w:rsid w:val="009B430D"/>
    <w:rsid w:val="009B4553"/>
    <w:rsid w:val="009B4AB6"/>
    <w:rsid w:val="009B5214"/>
    <w:rsid w:val="009B56FB"/>
    <w:rsid w:val="009B58BF"/>
    <w:rsid w:val="009B640D"/>
    <w:rsid w:val="009B677B"/>
    <w:rsid w:val="009B6FE9"/>
    <w:rsid w:val="009B7460"/>
    <w:rsid w:val="009B7851"/>
    <w:rsid w:val="009C004F"/>
    <w:rsid w:val="009C035E"/>
    <w:rsid w:val="009C07FC"/>
    <w:rsid w:val="009C0E47"/>
    <w:rsid w:val="009C0ECA"/>
    <w:rsid w:val="009C13BE"/>
    <w:rsid w:val="009C2D84"/>
    <w:rsid w:val="009C37FE"/>
    <w:rsid w:val="009C3AC3"/>
    <w:rsid w:val="009C3AD2"/>
    <w:rsid w:val="009C4D7F"/>
    <w:rsid w:val="009C546A"/>
    <w:rsid w:val="009C713E"/>
    <w:rsid w:val="009C7162"/>
    <w:rsid w:val="009C7737"/>
    <w:rsid w:val="009C7E4D"/>
    <w:rsid w:val="009D02DD"/>
    <w:rsid w:val="009D0386"/>
    <w:rsid w:val="009D09F4"/>
    <w:rsid w:val="009D0B67"/>
    <w:rsid w:val="009D0FB0"/>
    <w:rsid w:val="009D16A3"/>
    <w:rsid w:val="009D1BA2"/>
    <w:rsid w:val="009D22E2"/>
    <w:rsid w:val="009D2443"/>
    <w:rsid w:val="009D24D4"/>
    <w:rsid w:val="009D2557"/>
    <w:rsid w:val="009D2AE3"/>
    <w:rsid w:val="009D3158"/>
    <w:rsid w:val="009D31CD"/>
    <w:rsid w:val="009D3D1E"/>
    <w:rsid w:val="009D3D7A"/>
    <w:rsid w:val="009D4C68"/>
    <w:rsid w:val="009D57CE"/>
    <w:rsid w:val="009D5884"/>
    <w:rsid w:val="009D671C"/>
    <w:rsid w:val="009D771F"/>
    <w:rsid w:val="009D7BE4"/>
    <w:rsid w:val="009E083C"/>
    <w:rsid w:val="009E12D6"/>
    <w:rsid w:val="009E1319"/>
    <w:rsid w:val="009E1482"/>
    <w:rsid w:val="009E15E2"/>
    <w:rsid w:val="009E1749"/>
    <w:rsid w:val="009E1F6E"/>
    <w:rsid w:val="009E1FB3"/>
    <w:rsid w:val="009E205C"/>
    <w:rsid w:val="009E220B"/>
    <w:rsid w:val="009E25F7"/>
    <w:rsid w:val="009E2A6E"/>
    <w:rsid w:val="009E2BBD"/>
    <w:rsid w:val="009E30BC"/>
    <w:rsid w:val="009E37BC"/>
    <w:rsid w:val="009E456B"/>
    <w:rsid w:val="009E4603"/>
    <w:rsid w:val="009E4E59"/>
    <w:rsid w:val="009E4ECE"/>
    <w:rsid w:val="009E5307"/>
    <w:rsid w:val="009E62A2"/>
    <w:rsid w:val="009E69CC"/>
    <w:rsid w:val="009E6A4A"/>
    <w:rsid w:val="009E6C34"/>
    <w:rsid w:val="009E70B6"/>
    <w:rsid w:val="009E7DF5"/>
    <w:rsid w:val="009F03C5"/>
    <w:rsid w:val="009F083D"/>
    <w:rsid w:val="009F12DB"/>
    <w:rsid w:val="009F144A"/>
    <w:rsid w:val="009F1B3C"/>
    <w:rsid w:val="009F20B0"/>
    <w:rsid w:val="009F2D51"/>
    <w:rsid w:val="009F3047"/>
    <w:rsid w:val="009F3172"/>
    <w:rsid w:val="009F3849"/>
    <w:rsid w:val="009F3E13"/>
    <w:rsid w:val="009F4420"/>
    <w:rsid w:val="009F4523"/>
    <w:rsid w:val="009F4649"/>
    <w:rsid w:val="009F4659"/>
    <w:rsid w:val="009F58CF"/>
    <w:rsid w:val="009F59B9"/>
    <w:rsid w:val="009F6575"/>
    <w:rsid w:val="009F6C52"/>
    <w:rsid w:val="00A004FA"/>
    <w:rsid w:val="00A01025"/>
    <w:rsid w:val="00A01AD5"/>
    <w:rsid w:val="00A01C18"/>
    <w:rsid w:val="00A022A7"/>
    <w:rsid w:val="00A025C3"/>
    <w:rsid w:val="00A026E7"/>
    <w:rsid w:val="00A030D6"/>
    <w:rsid w:val="00A035B9"/>
    <w:rsid w:val="00A04852"/>
    <w:rsid w:val="00A0545A"/>
    <w:rsid w:val="00A05CEA"/>
    <w:rsid w:val="00A05FE0"/>
    <w:rsid w:val="00A064B5"/>
    <w:rsid w:val="00A06534"/>
    <w:rsid w:val="00A06639"/>
    <w:rsid w:val="00A06FEB"/>
    <w:rsid w:val="00A07389"/>
    <w:rsid w:val="00A074BC"/>
    <w:rsid w:val="00A10425"/>
    <w:rsid w:val="00A104F9"/>
    <w:rsid w:val="00A10D0D"/>
    <w:rsid w:val="00A10D33"/>
    <w:rsid w:val="00A110EC"/>
    <w:rsid w:val="00A11A6B"/>
    <w:rsid w:val="00A12C63"/>
    <w:rsid w:val="00A13D41"/>
    <w:rsid w:val="00A15065"/>
    <w:rsid w:val="00A15575"/>
    <w:rsid w:val="00A157B0"/>
    <w:rsid w:val="00A158EF"/>
    <w:rsid w:val="00A15AC5"/>
    <w:rsid w:val="00A162B3"/>
    <w:rsid w:val="00A164AB"/>
    <w:rsid w:val="00A16B18"/>
    <w:rsid w:val="00A17357"/>
    <w:rsid w:val="00A1736C"/>
    <w:rsid w:val="00A173F7"/>
    <w:rsid w:val="00A17BF4"/>
    <w:rsid w:val="00A2088B"/>
    <w:rsid w:val="00A21786"/>
    <w:rsid w:val="00A21A90"/>
    <w:rsid w:val="00A21D80"/>
    <w:rsid w:val="00A2287F"/>
    <w:rsid w:val="00A229B7"/>
    <w:rsid w:val="00A2330E"/>
    <w:rsid w:val="00A234F0"/>
    <w:rsid w:val="00A2362F"/>
    <w:rsid w:val="00A23E1A"/>
    <w:rsid w:val="00A23EFC"/>
    <w:rsid w:val="00A2414C"/>
    <w:rsid w:val="00A24209"/>
    <w:rsid w:val="00A2448C"/>
    <w:rsid w:val="00A262C7"/>
    <w:rsid w:val="00A271D4"/>
    <w:rsid w:val="00A275CF"/>
    <w:rsid w:val="00A27AD0"/>
    <w:rsid w:val="00A30341"/>
    <w:rsid w:val="00A30353"/>
    <w:rsid w:val="00A30F81"/>
    <w:rsid w:val="00A3121A"/>
    <w:rsid w:val="00A317B3"/>
    <w:rsid w:val="00A32631"/>
    <w:rsid w:val="00A332FC"/>
    <w:rsid w:val="00A3338E"/>
    <w:rsid w:val="00A333A0"/>
    <w:rsid w:val="00A335BF"/>
    <w:rsid w:val="00A335FD"/>
    <w:rsid w:val="00A33646"/>
    <w:rsid w:val="00A3375C"/>
    <w:rsid w:val="00A338EE"/>
    <w:rsid w:val="00A341BA"/>
    <w:rsid w:val="00A3528B"/>
    <w:rsid w:val="00A36335"/>
    <w:rsid w:val="00A363DB"/>
    <w:rsid w:val="00A36819"/>
    <w:rsid w:val="00A36C2B"/>
    <w:rsid w:val="00A36D39"/>
    <w:rsid w:val="00A36E7C"/>
    <w:rsid w:val="00A372B7"/>
    <w:rsid w:val="00A400CC"/>
    <w:rsid w:val="00A40816"/>
    <w:rsid w:val="00A40C83"/>
    <w:rsid w:val="00A4150F"/>
    <w:rsid w:val="00A41C0E"/>
    <w:rsid w:val="00A41D79"/>
    <w:rsid w:val="00A426A6"/>
    <w:rsid w:val="00A427D5"/>
    <w:rsid w:val="00A433AD"/>
    <w:rsid w:val="00A4340F"/>
    <w:rsid w:val="00A43494"/>
    <w:rsid w:val="00A435B5"/>
    <w:rsid w:val="00A4401A"/>
    <w:rsid w:val="00A446D1"/>
    <w:rsid w:val="00A446DD"/>
    <w:rsid w:val="00A44C10"/>
    <w:rsid w:val="00A45482"/>
    <w:rsid w:val="00A4551B"/>
    <w:rsid w:val="00A459C2"/>
    <w:rsid w:val="00A4600F"/>
    <w:rsid w:val="00A46315"/>
    <w:rsid w:val="00A473B4"/>
    <w:rsid w:val="00A47868"/>
    <w:rsid w:val="00A47AFA"/>
    <w:rsid w:val="00A5024B"/>
    <w:rsid w:val="00A502D8"/>
    <w:rsid w:val="00A502ED"/>
    <w:rsid w:val="00A505CA"/>
    <w:rsid w:val="00A5131B"/>
    <w:rsid w:val="00A51B3E"/>
    <w:rsid w:val="00A51B98"/>
    <w:rsid w:val="00A51E57"/>
    <w:rsid w:val="00A526A3"/>
    <w:rsid w:val="00A5288F"/>
    <w:rsid w:val="00A54B47"/>
    <w:rsid w:val="00A54E6F"/>
    <w:rsid w:val="00A5512A"/>
    <w:rsid w:val="00A551BD"/>
    <w:rsid w:val="00A552C2"/>
    <w:rsid w:val="00A5603E"/>
    <w:rsid w:val="00A56180"/>
    <w:rsid w:val="00A562BD"/>
    <w:rsid w:val="00A56346"/>
    <w:rsid w:val="00A56502"/>
    <w:rsid w:val="00A568FD"/>
    <w:rsid w:val="00A56B63"/>
    <w:rsid w:val="00A56CCF"/>
    <w:rsid w:val="00A5702B"/>
    <w:rsid w:val="00A57213"/>
    <w:rsid w:val="00A572BF"/>
    <w:rsid w:val="00A57D22"/>
    <w:rsid w:val="00A60C13"/>
    <w:rsid w:val="00A628A0"/>
    <w:rsid w:val="00A62CA5"/>
    <w:rsid w:val="00A64494"/>
    <w:rsid w:val="00A64934"/>
    <w:rsid w:val="00A64D67"/>
    <w:rsid w:val="00A65C26"/>
    <w:rsid w:val="00A66C1B"/>
    <w:rsid w:val="00A66C84"/>
    <w:rsid w:val="00A673D3"/>
    <w:rsid w:val="00A6773A"/>
    <w:rsid w:val="00A67C7E"/>
    <w:rsid w:val="00A70337"/>
    <w:rsid w:val="00A70BE2"/>
    <w:rsid w:val="00A70DE3"/>
    <w:rsid w:val="00A70F84"/>
    <w:rsid w:val="00A71419"/>
    <w:rsid w:val="00A714B9"/>
    <w:rsid w:val="00A71B1C"/>
    <w:rsid w:val="00A72553"/>
    <w:rsid w:val="00A72745"/>
    <w:rsid w:val="00A72FEE"/>
    <w:rsid w:val="00A73144"/>
    <w:rsid w:val="00A734AC"/>
    <w:rsid w:val="00A73E70"/>
    <w:rsid w:val="00A7556F"/>
    <w:rsid w:val="00A755B2"/>
    <w:rsid w:val="00A759AA"/>
    <w:rsid w:val="00A759DD"/>
    <w:rsid w:val="00A75B86"/>
    <w:rsid w:val="00A75C37"/>
    <w:rsid w:val="00A76F36"/>
    <w:rsid w:val="00A77513"/>
    <w:rsid w:val="00A77634"/>
    <w:rsid w:val="00A77AB5"/>
    <w:rsid w:val="00A80745"/>
    <w:rsid w:val="00A812AF"/>
    <w:rsid w:val="00A8251C"/>
    <w:rsid w:val="00A83D54"/>
    <w:rsid w:val="00A8417F"/>
    <w:rsid w:val="00A8441A"/>
    <w:rsid w:val="00A85683"/>
    <w:rsid w:val="00A860A5"/>
    <w:rsid w:val="00A86FFF"/>
    <w:rsid w:val="00A87268"/>
    <w:rsid w:val="00A87279"/>
    <w:rsid w:val="00A876E2"/>
    <w:rsid w:val="00A879D3"/>
    <w:rsid w:val="00A87B1A"/>
    <w:rsid w:val="00A87FD4"/>
    <w:rsid w:val="00A9016D"/>
    <w:rsid w:val="00A9085A"/>
    <w:rsid w:val="00A90985"/>
    <w:rsid w:val="00A9167E"/>
    <w:rsid w:val="00A9173E"/>
    <w:rsid w:val="00A925AA"/>
    <w:rsid w:val="00A92D41"/>
    <w:rsid w:val="00A93363"/>
    <w:rsid w:val="00A937DB"/>
    <w:rsid w:val="00A94C47"/>
    <w:rsid w:val="00A9560E"/>
    <w:rsid w:val="00A95B2D"/>
    <w:rsid w:val="00A96080"/>
    <w:rsid w:val="00A961EA"/>
    <w:rsid w:val="00A962E7"/>
    <w:rsid w:val="00A96473"/>
    <w:rsid w:val="00A96766"/>
    <w:rsid w:val="00A969C8"/>
    <w:rsid w:val="00A96A9B"/>
    <w:rsid w:val="00A970FA"/>
    <w:rsid w:val="00A9740A"/>
    <w:rsid w:val="00A9765E"/>
    <w:rsid w:val="00A97D63"/>
    <w:rsid w:val="00A97E0D"/>
    <w:rsid w:val="00A97F96"/>
    <w:rsid w:val="00AA03DA"/>
    <w:rsid w:val="00AA03E3"/>
    <w:rsid w:val="00AA0C1D"/>
    <w:rsid w:val="00AA0F93"/>
    <w:rsid w:val="00AA198A"/>
    <w:rsid w:val="00AA1AB9"/>
    <w:rsid w:val="00AA1EA9"/>
    <w:rsid w:val="00AA2094"/>
    <w:rsid w:val="00AA2552"/>
    <w:rsid w:val="00AA2D52"/>
    <w:rsid w:val="00AA3984"/>
    <w:rsid w:val="00AA3FB9"/>
    <w:rsid w:val="00AA4824"/>
    <w:rsid w:val="00AA490B"/>
    <w:rsid w:val="00AA55E5"/>
    <w:rsid w:val="00AA6F2A"/>
    <w:rsid w:val="00AA7243"/>
    <w:rsid w:val="00AA73A7"/>
    <w:rsid w:val="00AA746C"/>
    <w:rsid w:val="00AA74D3"/>
    <w:rsid w:val="00AA7670"/>
    <w:rsid w:val="00AA7863"/>
    <w:rsid w:val="00AA79B6"/>
    <w:rsid w:val="00AA79F4"/>
    <w:rsid w:val="00AA7A1A"/>
    <w:rsid w:val="00AB0310"/>
    <w:rsid w:val="00AB0604"/>
    <w:rsid w:val="00AB0C54"/>
    <w:rsid w:val="00AB1513"/>
    <w:rsid w:val="00AB1777"/>
    <w:rsid w:val="00AB17D0"/>
    <w:rsid w:val="00AB1BF2"/>
    <w:rsid w:val="00AB1F96"/>
    <w:rsid w:val="00AB24A0"/>
    <w:rsid w:val="00AB362B"/>
    <w:rsid w:val="00AB36DC"/>
    <w:rsid w:val="00AB4133"/>
    <w:rsid w:val="00AB4A1A"/>
    <w:rsid w:val="00AB51B5"/>
    <w:rsid w:val="00AB52BD"/>
    <w:rsid w:val="00AB551D"/>
    <w:rsid w:val="00AB59C8"/>
    <w:rsid w:val="00AB60CF"/>
    <w:rsid w:val="00AB7740"/>
    <w:rsid w:val="00AB7B04"/>
    <w:rsid w:val="00AC00DD"/>
    <w:rsid w:val="00AC011C"/>
    <w:rsid w:val="00AC0CA4"/>
    <w:rsid w:val="00AC1450"/>
    <w:rsid w:val="00AC14C3"/>
    <w:rsid w:val="00AC1B78"/>
    <w:rsid w:val="00AC2108"/>
    <w:rsid w:val="00AC2444"/>
    <w:rsid w:val="00AC348D"/>
    <w:rsid w:val="00AC34C2"/>
    <w:rsid w:val="00AC3EA1"/>
    <w:rsid w:val="00AC409E"/>
    <w:rsid w:val="00AC50C0"/>
    <w:rsid w:val="00AC578F"/>
    <w:rsid w:val="00AC5BF5"/>
    <w:rsid w:val="00AC5CBF"/>
    <w:rsid w:val="00AC63D8"/>
    <w:rsid w:val="00AC6B77"/>
    <w:rsid w:val="00AC7262"/>
    <w:rsid w:val="00AC73C7"/>
    <w:rsid w:val="00AC73EA"/>
    <w:rsid w:val="00AC74FC"/>
    <w:rsid w:val="00AC79A2"/>
    <w:rsid w:val="00AC7D82"/>
    <w:rsid w:val="00AD025D"/>
    <w:rsid w:val="00AD0AC2"/>
    <w:rsid w:val="00AD0D73"/>
    <w:rsid w:val="00AD10BD"/>
    <w:rsid w:val="00AD133C"/>
    <w:rsid w:val="00AD14E6"/>
    <w:rsid w:val="00AD14FC"/>
    <w:rsid w:val="00AD16D0"/>
    <w:rsid w:val="00AD1FFB"/>
    <w:rsid w:val="00AD20B7"/>
    <w:rsid w:val="00AD23F4"/>
    <w:rsid w:val="00AD264A"/>
    <w:rsid w:val="00AD2830"/>
    <w:rsid w:val="00AD2870"/>
    <w:rsid w:val="00AD301A"/>
    <w:rsid w:val="00AD3136"/>
    <w:rsid w:val="00AD3218"/>
    <w:rsid w:val="00AD47DC"/>
    <w:rsid w:val="00AD4C4A"/>
    <w:rsid w:val="00AD5581"/>
    <w:rsid w:val="00AD5D25"/>
    <w:rsid w:val="00AD62E9"/>
    <w:rsid w:val="00AD663E"/>
    <w:rsid w:val="00AD69BB"/>
    <w:rsid w:val="00AD76C4"/>
    <w:rsid w:val="00AD7831"/>
    <w:rsid w:val="00AD7948"/>
    <w:rsid w:val="00AD7EEF"/>
    <w:rsid w:val="00AE1DC1"/>
    <w:rsid w:val="00AE1E1D"/>
    <w:rsid w:val="00AE1FFE"/>
    <w:rsid w:val="00AE2266"/>
    <w:rsid w:val="00AE230A"/>
    <w:rsid w:val="00AE23BC"/>
    <w:rsid w:val="00AE28B9"/>
    <w:rsid w:val="00AE2CBD"/>
    <w:rsid w:val="00AE3397"/>
    <w:rsid w:val="00AE33D2"/>
    <w:rsid w:val="00AE3648"/>
    <w:rsid w:val="00AE4282"/>
    <w:rsid w:val="00AE4689"/>
    <w:rsid w:val="00AE4806"/>
    <w:rsid w:val="00AE59D8"/>
    <w:rsid w:val="00AE5F88"/>
    <w:rsid w:val="00AE6701"/>
    <w:rsid w:val="00AE67BE"/>
    <w:rsid w:val="00AE6AB2"/>
    <w:rsid w:val="00AE6E94"/>
    <w:rsid w:val="00AE716C"/>
    <w:rsid w:val="00AE73FE"/>
    <w:rsid w:val="00AE7B16"/>
    <w:rsid w:val="00AF00D1"/>
    <w:rsid w:val="00AF00E4"/>
    <w:rsid w:val="00AF0144"/>
    <w:rsid w:val="00AF02A0"/>
    <w:rsid w:val="00AF1F6F"/>
    <w:rsid w:val="00AF2065"/>
    <w:rsid w:val="00AF233D"/>
    <w:rsid w:val="00AF246F"/>
    <w:rsid w:val="00AF2959"/>
    <w:rsid w:val="00AF2F56"/>
    <w:rsid w:val="00AF3A41"/>
    <w:rsid w:val="00AF3A95"/>
    <w:rsid w:val="00AF3F2E"/>
    <w:rsid w:val="00AF41B0"/>
    <w:rsid w:val="00AF43F1"/>
    <w:rsid w:val="00AF46B5"/>
    <w:rsid w:val="00AF4893"/>
    <w:rsid w:val="00AF49E4"/>
    <w:rsid w:val="00AF4C76"/>
    <w:rsid w:val="00AF4C85"/>
    <w:rsid w:val="00AF5248"/>
    <w:rsid w:val="00AF5A44"/>
    <w:rsid w:val="00AF617C"/>
    <w:rsid w:val="00AF6351"/>
    <w:rsid w:val="00AF67E1"/>
    <w:rsid w:val="00AF6EEB"/>
    <w:rsid w:val="00AF7282"/>
    <w:rsid w:val="00AF78F8"/>
    <w:rsid w:val="00B00745"/>
    <w:rsid w:val="00B011FB"/>
    <w:rsid w:val="00B016F5"/>
    <w:rsid w:val="00B01C53"/>
    <w:rsid w:val="00B021C3"/>
    <w:rsid w:val="00B0223D"/>
    <w:rsid w:val="00B02FC3"/>
    <w:rsid w:val="00B03083"/>
    <w:rsid w:val="00B0357C"/>
    <w:rsid w:val="00B0374F"/>
    <w:rsid w:val="00B03B44"/>
    <w:rsid w:val="00B03F53"/>
    <w:rsid w:val="00B04620"/>
    <w:rsid w:val="00B04E65"/>
    <w:rsid w:val="00B05128"/>
    <w:rsid w:val="00B053C3"/>
    <w:rsid w:val="00B05740"/>
    <w:rsid w:val="00B0580B"/>
    <w:rsid w:val="00B05DDD"/>
    <w:rsid w:val="00B05F98"/>
    <w:rsid w:val="00B066F6"/>
    <w:rsid w:val="00B06743"/>
    <w:rsid w:val="00B068C3"/>
    <w:rsid w:val="00B074E8"/>
    <w:rsid w:val="00B07563"/>
    <w:rsid w:val="00B07689"/>
    <w:rsid w:val="00B07EB0"/>
    <w:rsid w:val="00B109CC"/>
    <w:rsid w:val="00B1117A"/>
    <w:rsid w:val="00B11467"/>
    <w:rsid w:val="00B118DA"/>
    <w:rsid w:val="00B11AA6"/>
    <w:rsid w:val="00B11AB3"/>
    <w:rsid w:val="00B11FCB"/>
    <w:rsid w:val="00B1221C"/>
    <w:rsid w:val="00B1228F"/>
    <w:rsid w:val="00B12DE7"/>
    <w:rsid w:val="00B130B5"/>
    <w:rsid w:val="00B13400"/>
    <w:rsid w:val="00B13C4B"/>
    <w:rsid w:val="00B149A7"/>
    <w:rsid w:val="00B15389"/>
    <w:rsid w:val="00B15F10"/>
    <w:rsid w:val="00B15F14"/>
    <w:rsid w:val="00B16DDE"/>
    <w:rsid w:val="00B16E04"/>
    <w:rsid w:val="00B16E50"/>
    <w:rsid w:val="00B17783"/>
    <w:rsid w:val="00B17AFD"/>
    <w:rsid w:val="00B17CA3"/>
    <w:rsid w:val="00B17CD8"/>
    <w:rsid w:val="00B17E02"/>
    <w:rsid w:val="00B17E97"/>
    <w:rsid w:val="00B208F8"/>
    <w:rsid w:val="00B20F51"/>
    <w:rsid w:val="00B21430"/>
    <w:rsid w:val="00B21F4A"/>
    <w:rsid w:val="00B22508"/>
    <w:rsid w:val="00B22C32"/>
    <w:rsid w:val="00B236DB"/>
    <w:rsid w:val="00B23FB1"/>
    <w:rsid w:val="00B24766"/>
    <w:rsid w:val="00B24881"/>
    <w:rsid w:val="00B24AF6"/>
    <w:rsid w:val="00B254D0"/>
    <w:rsid w:val="00B25677"/>
    <w:rsid w:val="00B25903"/>
    <w:rsid w:val="00B259A1"/>
    <w:rsid w:val="00B25C6E"/>
    <w:rsid w:val="00B2611C"/>
    <w:rsid w:val="00B268A5"/>
    <w:rsid w:val="00B26B98"/>
    <w:rsid w:val="00B27D07"/>
    <w:rsid w:val="00B3044A"/>
    <w:rsid w:val="00B30A7B"/>
    <w:rsid w:val="00B3109E"/>
    <w:rsid w:val="00B3133F"/>
    <w:rsid w:val="00B3183C"/>
    <w:rsid w:val="00B323B5"/>
    <w:rsid w:val="00B326BF"/>
    <w:rsid w:val="00B33222"/>
    <w:rsid w:val="00B3428D"/>
    <w:rsid w:val="00B34439"/>
    <w:rsid w:val="00B346E7"/>
    <w:rsid w:val="00B34FB5"/>
    <w:rsid w:val="00B35EC9"/>
    <w:rsid w:val="00B35F72"/>
    <w:rsid w:val="00B360CB"/>
    <w:rsid w:val="00B36236"/>
    <w:rsid w:val="00B36DE4"/>
    <w:rsid w:val="00B36E9E"/>
    <w:rsid w:val="00B377D9"/>
    <w:rsid w:val="00B378AE"/>
    <w:rsid w:val="00B3799D"/>
    <w:rsid w:val="00B37B47"/>
    <w:rsid w:val="00B37BB0"/>
    <w:rsid w:val="00B37C65"/>
    <w:rsid w:val="00B37C7F"/>
    <w:rsid w:val="00B4067A"/>
    <w:rsid w:val="00B407BC"/>
    <w:rsid w:val="00B413DF"/>
    <w:rsid w:val="00B41798"/>
    <w:rsid w:val="00B42A5A"/>
    <w:rsid w:val="00B435F6"/>
    <w:rsid w:val="00B436DF"/>
    <w:rsid w:val="00B438FB"/>
    <w:rsid w:val="00B439FB"/>
    <w:rsid w:val="00B43B1A"/>
    <w:rsid w:val="00B43C21"/>
    <w:rsid w:val="00B43C96"/>
    <w:rsid w:val="00B43D1D"/>
    <w:rsid w:val="00B43F77"/>
    <w:rsid w:val="00B4436A"/>
    <w:rsid w:val="00B448F2"/>
    <w:rsid w:val="00B44B48"/>
    <w:rsid w:val="00B44C90"/>
    <w:rsid w:val="00B44D10"/>
    <w:rsid w:val="00B45B52"/>
    <w:rsid w:val="00B45BD2"/>
    <w:rsid w:val="00B46708"/>
    <w:rsid w:val="00B4680B"/>
    <w:rsid w:val="00B46CB6"/>
    <w:rsid w:val="00B47217"/>
    <w:rsid w:val="00B4778B"/>
    <w:rsid w:val="00B478F3"/>
    <w:rsid w:val="00B47A04"/>
    <w:rsid w:val="00B47D82"/>
    <w:rsid w:val="00B503B6"/>
    <w:rsid w:val="00B503EC"/>
    <w:rsid w:val="00B505A7"/>
    <w:rsid w:val="00B51253"/>
    <w:rsid w:val="00B51979"/>
    <w:rsid w:val="00B51E0F"/>
    <w:rsid w:val="00B52672"/>
    <w:rsid w:val="00B52A89"/>
    <w:rsid w:val="00B52DAF"/>
    <w:rsid w:val="00B53604"/>
    <w:rsid w:val="00B53AD6"/>
    <w:rsid w:val="00B53B92"/>
    <w:rsid w:val="00B53ECC"/>
    <w:rsid w:val="00B5446F"/>
    <w:rsid w:val="00B5476E"/>
    <w:rsid w:val="00B5481A"/>
    <w:rsid w:val="00B55746"/>
    <w:rsid w:val="00B55811"/>
    <w:rsid w:val="00B5651B"/>
    <w:rsid w:val="00B56AAB"/>
    <w:rsid w:val="00B56B7A"/>
    <w:rsid w:val="00B56D9B"/>
    <w:rsid w:val="00B570A8"/>
    <w:rsid w:val="00B572DE"/>
    <w:rsid w:val="00B57D30"/>
    <w:rsid w:val="00B6005E"/>
    <w:rsid w:val="00B604B1"/>
    <w:rsid w:val="00B60B5F"/>
    <w:rsid w:val="00B60C7D"/>
    <w:rsid w:val="00B60FC0"/>
    <w:rsid w:val="00B6166F"/>
    <w:rsid w:val="00B62132"/>
    <w:rsid w:val="00B62DF3"/>
    <w:rsid w:val="00B6326F"/>
    <w:rsid w:val="00B63505"/>
    <w:rsid w:val="00B63669"/>
    <w:rsid w:val="00B6381F"/>
    <w:rsid w:val="00B63A5D"/>
    <w:rsid w:val="00B648BA"/>
    <w:rsid w:val="00B64941"/>
    <w:rsid w:val="00B65EF7"/>
    <w:rsid w:val="00B6694C"/>
    <w:rsid w:val="00B669AA"/>
    <w:rsid w:val="00B66BA3"/>
    <w:rsid w:val="00B66CDB"/>
    <w:rsid w:val="00B67BE5"/>
    <w:rsid w:val="00B701AA"/>
    <w:rsid w:val="00B706E0"/>
    <w:rsid w:val="00B7154D"/>
    <w:rsid w:val="00B719D2"/>
    <w:rsid w:val="00B71BC8"/>
    <w:rsid w:val="00B71DD3"/>
    <w:rsid w:val="00B7216E"/>
    <w:rsid w:val="00B7279E"/>
    <w:rsid w:val="00B728B7"/>
    <w:rsid w:val="00B72B31"/>
    <w:rsid w:val="00B72BDE"/>
    <w:rsid w:val="00B72EEC"/>
    <w:rsid w:val="00B74005"/>
    <w:rsid w:val="00B74B4D"/>
    <w:rsid w:val="00B750AE"/>
    <w:rsid w:val="00B751E0"/>
    <w:rsid w:val="00B75427"/>
    <w:rsid w:val="00B75476"/>
    <w:rsid w:val="00B75693"/>
    <w:rsid w:val="00B759AE"/>
    <w:rsid w:val="00B76476"/>
    <w:rsid w:val="00B765E4"/>
    <w:rsid w:val="00B7683F"/>
    <w:rsid w:val="00B77341"/>
    <w:rsid w:val="00B77A1B"/>
    <w:rsid w:val="00B77F7E"/>
    <w:rsid w:val="00B78D6E"/>
    <w:rsid w:val="00B80E56"/>
    <w:rsid w:val="00B80F44"/>
    <w:rsid w:val="00B81144"/>
    <w:rsid w:val="00B816C2"/>
    <w:rsid w:val="00B820C3"/>
    <w:rsid w:val="00B827C4"/>
    <w:rsid w:val="00B82852"/>
    <w:rsid w:val="00B82BB6"/>
    <w:rsid w:val="00B82BB9"/>
    <w:rsid w:val="00B82C1E"/>
    <w:rsid w:val="00B8306D"/>
    <w:rsid w:val="00B834D8"/>
    <w:rsid w:val="00B83B69"/>
    <w:rsid w:val="00B83FB3"/>
    <w:rsid w:val="00B84198"/>
    <w:rsid w:val="00B84207"/>
    <w:rsid w:val="00B84E2F"/>
    <w:rsid w:val="00B85325"/>
    <w:rsid w:val="00B854EE"/>
    <w:rsid w:val="00B858B0"/>
    <w:rsid w:val="00B85D10"/>
    <w:rsid w:val="00B85D61"/>
    <w:rsid w:val="00B85EE8"/>
    <w:rsid w:val="00B86196"/>
    <w:rsid w:val="00B861A6"/>
    <w:rsid w:val="00B86220"/>
    <w:rsid w:val="00B86679"/>
    <w:rsid w:val="00B90817"/>
    <w:rsid w:val="00B908A6"/>
    <w:rsid w:val="00B91646"/>
    <w:rsid w:val="00B91D5B"/>
    <w:rsid w:val="00B921DD"/>
    <w:rsid w:val="00B9258B"/>
    <w:rsid w:val="00B9289E"/>
    <w:rsid w:val="00B929FD"/>
    <w:rsid w:val="00B92B01"/>
    <w:rsid w:val="00B92BB5"/>
    <w:rsid w:val="00B92DC4"/>
    <w:rsid w:val="00B934B2"/>
    <w:rsid w:val="00B93AF2"/>
    <w:rsid w:val="00B93CDA"/>
    <w:rsid w:val="00B94649"/>
    <w:rsid w:val="00B94764"/>
    <w:rsid w:val="00B94DC9"/>
    <w:rsid w:val="00B95C4D"/>
    <w:rsid w:val="00B95CFA"/>
    <w:rsid w:val="00B9672A"/>
    <w:rsid w:val="00B96F15"/>
    <w:rsid w:val="00BA09A3"/>
    <w:rsid w:val="00BA0FCB"/>
    <w:rsid w:val="00BA1343"/>
    <w:rsid w:val="00BA1E0F"/>
    <w:rsid w:val="00BA2BF7"/>
    <w:rsid w:val="00BA3D6A"/>
    <w:rsid w:val="00BA40A0"/>
    <w:rsid w:val="00BA4416"/>
    <w:rsid w:val="00BA4E39"/>
    <w:rsid w:val="00BA5109"/>
    <w:rsid w:val="00BA54C8"/>
    <w:rsid w:val="00BA578F"/>
    <w:rsid w:val="00BA5888"/>
    <w:rsid w:val="00BA5C28"/>
    <w:rsid w:val="00BA5C4A"/>
    <w:rsid w:val="00BA5F23"/>
    <w:rsid w:val="00BA6429"/>
    <w:rsid w:val="00BA659E"/>
    <w:rsid w:val="00BA6CED"/>
    <w:rsid w:val="00BA7722"/>
    <w:rsid w:val="00BA7824"/>
    <w:rsid w:val="00BB0183"/>
    <w:rsid w:val="00BB02CC"/>
    <w:rsid w:val="00BB0508"/>
    <w:rsid w:val="00BB0A3C"/>
    <w:rsid w:val="00BB0D6C"/>
    <w:rsid w:val="00BB0FB3"/>
    <w:rsid w:val="00BB13DB"/>
    <w:rsid w:val="00BB14E2"/>
    <w:rsid w:val="00BB1718"/>
    <w:rsid w:val="00BB2B6A"/>
    <w:rsid w:val="00BB2CEC"/>
    <w:rsid w:val="00BB3754"/>
    <w:rsid w:val="00BB3B30"/>
    <w:rsid w:val="00BB3CB8"/>
    <w:rsid w:val="00BB3E14"/>
    <w:rsid w:val="00BB3E2A"/>
    <w:rsid w:val="00BB5072"/>
    <w:rsid w:val="00BB5322"/>
    <w:rsid w:val="00BB57D3"/>
    <w:rsid w:val="00BB5BCD"/>
    <w:rsid w:val="00BB647B"/>
    <w:rsid w:val="00BB66FF"/>
    <w:rsid w:val="00BB6F1E"/>
    <w:rsid w:val="00BB7194"/>
    <w:rsid w:val="00BB7252"/>
    <w:rsid w:val="00BB72D9"/>
    <w:rsid w:val="00BB737D"/>
    <w:rsid w:val="00BB786D"/>
    <w:rsid w:val="00BB7FE6"/>
    <w:rsid w:val="00BC084C"/>
    <w:rsid w:val="00BC1770"/>
    <w:rsid w:val="00BC1830"/>
    <w:rsid w:val="00BC1C3B"/>
    <w:rsid w:val="00BC2502"/>
    <w:rsid w:val="00BC28E1"/>
    <w:rsid w:val="00BC3244"/>
    <w:rsid w:val="00BC44C1"/>
    <w:rsid w:val="00BC5ACF"/>
    <w:rsid w:val="00BC5D67"/>
    <w:rsid w:val="00BC7A85"/>
    <w:rsid w:val="00BC7FD3"/>
    <w:rsid w:val="00BD0005"/>
    <w:rsid w:val="00BD0333"/>
    <w:rsid w:val="00BD0ABA"/>
    <w:rsid w:val="00BD0AE4"/>
    <w:rsid w:val="00BD0B98"/>
    <w:rsid w:val="00BD13BB"/>
    <w:rsid w:val="00BD16AE"/>
    <w:rsid w:val="00BD235D"/>
    <w:rsid w:val="00BD24F3"/>
    <w:rsid w:val="00BD26E5"/>
    <w:rsid w:val="00BD275A"/>
    <w:rsid w:val="00BD2E18"/>
    <w:rsid w:val="00BD3313"/>
    <w:rsid w:val="00BD3F47"/>
    <w:rsid w:val="00BD4D96"/>
    <w:rsid w:val="00BD5053"/>
    <w:rsid w:val="00BD573E"/>
    <w:rsid w:val="00BD5D25"/>
    <w:rsid w:val="00BD65E8"/>
    <w:rsid w:val="00BD66D5"/>
    <w:rsid w:val="00BD6A76"/>
    <w:rsid w:val="00BD6CC5"/>
    <w:rsid w:val="00BD6D27"/>
    <w:rsid w:val="00BD74DE"/>
    <w:rsid w:val="00BD7901"/>
    <w:rsid w:val="00BD7B34"/>
    <w:rsid w:val="00BD7B4B"/>
    <w:rsid w:val="00BD7B98"/>
    <w:rsid w:val="00BD7D97"/>
    <w:rsid w:val="00BE0F91"/>
    <w:rsid w:val="00BE1284"/>
    <w:rsid w:val="00BE23BE"/>
    <w:rsid w:val="00BE25F8"/>
    <w:rsid w:val="00BE2617"/>
    <w:rsid w:val="00BE26C1"/>
    <w:rsid w:val="00BE26F2"/>
    <w:rsid w:val="00BE2967"/>
    <w:rsid w:val="00BE2C15"/>
    <w:rsid w:val="00BE2ED2"/>
    <w:rsid w:val="00BE360A"/>
    <w:rsid w:val="00BE430D"/>
    <w:rsid w:val="00BE4577"/>
    <w:rsid w:val="00BE4E0F"/>
    <w:rsid w:val="00BE56C0"/>
    <w:rsid w:val="00BE5D3C"/>
    <w:rsid w:val="00BE5F32"/>
    <w:rsid w:val="00BE643A"/>
    <w:rsid w:val="00BE688B"/>
    <w:rsid w:val="00BE6A36"/>
    <w:rsid w:val="00BE6CDF"/>
    <w:rsid w:val="00BE70BF"/>
    <w:rsid w:val="00BE7123"/>
    <w:rsid w:val="00BE7495"/>
    <w:rsid w:val="00BE752A"/>
    <w:rsid w:val="00BE7565"/>
    <w:rsid w:val="00BE7A06"/>
    <w:rsid w:val="00BE7B7E"/>
    <w:rsid w:val="00BF04A1"/>
    <w:rsid w:val="00BF07A0"/>
    <w:rsid w:val="00BF0CFE"/>
    <w:rsid w:val="00BF0E0B"/>
    <w:rsid w:val="00BF144E"/>
    <w:rsid w:val="00BF1700"/>
    <w:rsid w:val="00BF1D06"/>
    <w:rsid w:val="00BF1DCA"/>
    <w:rsid w:val="00BF1E51"/>
    <w:rsid w:val="00BF2473"/>
    <w:rsid w:val="00BF2B49"/>
    <w:rsid w:val="00BF3901"/>
    <w:rsid w:val="00BF5736"/>
    <w:rsid w:val="00BF596F"/>
    <w:rsid w:val="00BF5AF1"/>
    <w:rsid w:val="00BF6A27"/>
    <w:rsid w:val="00C003A0"/>
    <w:rsid w:val="00C00560"/>
    <w:rsid w:val="00C01302"/>
    <w:rsid w:val="00C0156F"/>
    <w:rsid w:val="00C0262B"/>
    <w:rsid w:val="00C031EA"/>
    <w:rsid w:val="00C03687"/>
    <w:rsid w:val="00C03C39"/>
    <w:rsid w:val="00C047CE"/>
    <w:rsid w:val="00C04A21"/>
    <w:rsid w:val="00C05E5B"/>
    <w:rsid w:val="00C05F4A"/>
    <w:rsid w:val="00C05F91"/>
    <w:rsid w:val="00C06050"/>
    <w:rsid w:val="00C060FA"/>
    <w:rsid w:val="00C064D8"/>
    <w:rsid w:val="00C06DDB"/>
    <w:rsid w:val="00C078FA"/>
    <w:rsid w:val="00C079BB"/>
    <w:rsid w:val="00C07A5D"/>
    <w:rsid w:val="00C10C31"/>
    <w:rsid w:val="00C116D9"/>
    <w:rsid w:val="00C118AD"/>
    <w:rsid w:val="00C11CC1"/>
    <w:rsid w:val="00C11CDD"/>
    <w:rsid w:val="00C11D71"/>
    <w:rsid w:val="00C11E3B"/>
    <w:rsid w:val="00C12257"/>
    <w:rsid w:val="00C123CB"/>
    <w:rsid w:val="00C13269"/>
    <w:rsid w:val="00C132E8"/>
    <w:rsid w:val="00C13435"/>
    <w:rsid w:val="00C13DF9"/>
    <w:rsid w:val="00C141ED"/>
    <w:rsid w:val="00C141FB"/>
    <w:rsid w:val="00C14939"/>
    <w:rsid w:val="00C14A8D"/>
    <w:rsid w:val="00C14BCF"/>
    <w:rsid w:val="00C1532D"/>
    <w:rsid w:val="00C155C7"/>
    <w:rsid w:val="00C1581D"/>
    <w:rsid w:val="00C158B0"/>
    <w:rsid w:val="00C158C6"/>
    <w:rsid w:val="00C16504"/>
    <w:rsid w:val="00C166B8"/>
    <w:rsid w:val="00C1777B"/>
    <w:rsid w:val="00C17EB8"/>
    <w:rsid w:val="00C2002C"/>
    <w:rsid w:val="00C20964"/>
    <w:rsid w:val="00C2097A"/>
    <w:rsid w:val="00C20C54"/>
    <w:rsid w:val="00C2138D"/>
    <w:rsid w:val="00C21E54"/>
    <w:rsid w:val="00C23187"/>
    <w:rsid w:val="00C231DF"/>
    <w:rsid w:val="00C23664"/>
    <w:rsid w:val="00C23678"/>
    <w:rsid w:val="00C23FAB"/>
    <w:rsid w:val="00C24C65"/>
    <w:rsid w:val="00C25325"/>
    <w:rsid w:val="00C25529"/>
    <w:rsid w:val="00C25775"/>
    <w:rsid w:val="00C25AA0"/>
    <w:rsid w:val="00C25AE0"/>
    <w:rsid w:val="00C25D97"/>
    <w:rsid w:val="00C25EC8"/>
    <w:rsid w:val="00C26F22"/>
    <w:rsid w:val="00C270BA"/>
    <w:rsid w:val="00C276F6"/>
    <w:rsid w:val="00C302E6"/>
    <w:rsid w:val="00C30CDA"/>
    <w:rsid w:val="00C3144F"/>
    <w:rsid w:val="00C315EA"/>
    <w:rsid w:val="00C32499"/>
    <w:rsid w:val="00C32BCD"/>
    <w:rsid w:val="00C32D44"/>
    <w:rsid w:val="00C332D8"/>
    <w:rsid w:val="00C33566"/>
    <w:rsid w:val="00C3383C"/>
    <w:rsid w:val="00C339DF"/>
    <w:rsid w:val="00C33B04"/>
    <w:rsid w:val="00C33B26"/>
    <w:rsid w:val="00C33DF8"/>
    <w:rsid w:val="00C33F71"/>
    <w:rsid w:val="00C34651"/>
    <w:rsid w:val="00C347E8"/>
    <w:rsid w:val="00C34B9F"/>
    <w:rsid w:val="00C352BA"/>
    <w:rsid w:val="00C35363"/>
    <w:rsid w:val="00C3547C"/>
    <w:rsid w:val="00C35788"/>
    <w:rsid w:val="00C35AE3"/>
    <w:rsid w:val="00C35E0C"/>
    <w:rsid w:val="00C35FE2"/>
    <w:rsid w:val="00C36228"/>
    <w:rsid w:val="00C364F9"/>
    <w:rsid w:val="00C3696A"/>
    <w:rsid w:val="00C36E26"/>
    <w:rsid w:val="00C370F6"/>
    <w:rsid w:val="00C37205"/>
    <w:rsid w:val="00C3738F"/>
    <w:rsid w:val="00C37B61"/>
    <w:rsid w:val="00C37D7B"/>
    <w:rsid w:val="00C37F6E"/>
    <w:rsid w:val="00C400C6"/>
    <w:rsid w:val="00C4091C"/>
    <w:rsid w:val="00C4091F"/>
    <w:rsid w:val="00C40A3C"/>
    <w:rsid w:val="00C412EB"/>
    <w:rsid w:val="00C41BA4"/>
    <w:rsid w:val="00C42620"/>
    <w:rsid w:val="00C431CA"/>
    <w:rsid w:val="00C43399"/>
    <w:rsid w:val="00C43BF4"/>
    <w:rsid w:val="00C43ED1"/>
    <w:rsid w:val="00C44345"/>
    <w:rsid w:val="00C44ADE"/>
    <w:rsid w:val="00C4505F"/>
    <w:rsid w:val="00C4593B"/>
    <w:rsid w:val="00C45952"/>
    <w:rsid w:val="00C466BE"/>
    <w:rsid w:val="00C46C99"/>
    <w:rsid w:val="00C46D94"/>
    <w:rsid w:val="00C4700B"/>
    <w:rsid w:val="00C47575"/>
    <w:rsid w:val="00C47E36"/>
    <w:rsid w:val="00C50267"/>
    <w:rsid w:val="00C502C5"/>
    <w:rsid w:val="00C5040F"/>
    <w:rsid w:val="00C5063D"/>
    <w:rsid w:val="00C507F3"/>
    <w:rsid w:val="00C517FC"/>
    <w:rsid w:val="00C5180A"/>
    <w:rsid w:val="00C5188D"/>
    <w:rsid w:val="00C51D22"/>
    <w:rsid w:val="00C52363"/>
    <w:rsid w:val="00C52656"/>
    <w:rsid w:val="00C52A06"/>
    <w:rsid w:val="00C52C1A"/>
    <w:rsid w:val="00C530A1"/>
    <w:rsid w:val="00C5331D"/>
    <w:rsid w:val="00C5379A"/>
    <w:rsid w:val="00C53EAE"/>
    <w:rsid w:val="00C53EC3"/>
    <w:rsid w:val="00C5420C"/>
    <w:rsid w:val="00C54436"/>
    <w:rsid w:val="00C54672"/>
    <w:rsid w:val="00C54D9E"/>
    <w:rsid w:val="00C54F50"/>
    <w:rsid w:val="00C55093"/>
    <w:rsid w:val="00C55A70"/>
    <w:rsid w:val="00C55E5C"/>
    <w:rsid w:val="00C56000"/>
    <w:rsid w:val="00C56705"/>
    <w:rsid w:val="00C56EAA"/>
    <w:rsid w:val="00C56EB1"/>
    <w:rsid w:val="00C56FA9"/>
    <w:rsid w:val="00C57927"/>
    <w:rsid w:val="00C5798E"/>
    <w:rsid w:val="00C60819"/>
    <w:rsid w:val="00C60BFB"/>
    <w:rsid w:val="00C61AD2"/>
    <w:rsid w:val="00C61C92"/>
    <w:rsid w:val="00C621E5"/>
    <w:rsid w:val="00C631FA"/>
    <w:rsid w:val="00C639F3"/>
    <w:rsid w:val="00C63BAC"/>
    <w:rsid w:val="00C63F6E"/>
    <w:rsid w:val="00C640D5"/>
    <w:rsid w:val="00C64C63"/>
    <w:rsid w:val="00C657DD"/>
    <w:rsid w:val="00C66429"/>
    <w:rsid w:val="00C66796"/>
    <w:rsid w:val="00C671B3"/>
    <w:rsid w:val="00C67849"/>
    <w:rsid w:val="00C67A8F"/>
    <w:rsid w:val="00C67F39"/>
    <w:rsid w:val="00C7015D"/>
    <w:rsid w:val="00C701A6"/>
    <w:rsid w:val="00C70400"/>
    <w:rsid w:val="00C70A16"/>
    <w:rsid w:val="00C7141D"/>
    <w:rsid w:val="00C7222C"/>
    <w:rsid w:val="00C72371"/>
    <w:rsid w:val="00C724FF"/>
    <w:rsid w:val="00C72705"/>
    <w:rsid w:val="00C728DA"/>
    <w:rsid w:val="00C72DF7"/>
    <w:rsid w:val="00C737A9"/>
    <w:rsid w:val="00C7397E"/>
    <w:rsid w:val="00C7469A"/>
    <w:rsid w:val="00C74814"/>
    <w:rsid w:val="00C74B8A"/>
    <w:rsid w:val="00C754A9"/>
    <w:rsid w:val="00C75ADF"/>
    <w:rsid w:val="00C75B7F"/>
    <w:rsid w:val="00C763B9"/>
    <w:rsid w:val="00C76425"/>
    <w:rsid w:val="00C76973"/>
    <w:rsid w:val="00C76A3E"/>
    <w:rsid w:val="00C76C57"/>
    <w:rsid w:val="00C77804"/>
    <w:rsid w:val="00C77A1E"/>
    <w:rsid w:val="00C8042F"/>
    <w:rsid w:val="00C80450"/>
    <w:rsid w:val="00C80861"/>
    <w:rsid w:val="00C8094A"/>
    <w:rsid w:val="00C809D1"/>
    <w:rsid w:val="00C80B5E"/>
    <w:rsid w:val="00C81174"/>
    <w:rsid w:val="00C81975"/>
    <w:rsid w:val="00C81A8C"/>
    <w:rsid w:val="00C81BC3"/>
    <w:rsid w:val="00C81D30"/>
    <w:rsid w:val="00C8234C"/>
    <w:rsid w:val="00C826B7"/>
    <w:rsid w:val="00C83CF6"/>
    <w:rsid w:val="00C83DCC"/>
    <w:rsid w:val="00C842D2"/>
    <w:rsid w:val="00C84A46"/>
    <w:rsid w:val="00C84FE6"/>
    <w:rsid w:val="00C85218"/>
    <w:rsid w:val="00C85562"/>
    <w:rsid w:val="00C85788"/>
    <w:rsid w:val="00C85F5E"/>
    <w:rsid w:val="00C86345"/>
    <w:rsid w:val="00C86CB9"/>
    <w:rsid w:val="00C87A04"/>
    <w:rsid w:val="00C901A4"/>
    <w:rsid w:val="00C901CB"/>
    <w:rsid w:val="00C903D0"/>
    <w:rsid w:val="00C90847"/>
    <w:rsid w:val="00C91157"/>
    <w:rsid w:val="00C917F6"/>
    <w:rsid w:val="00C919C9"/>
    <w:rsid w:val="00C92305"/>
    <w:rsid w:val="00C92576"/>
    <w:rsid w:val="00C9271B"/>
    <w:rsid w:val="00C92DE4"/>
    <w:rsid w:val="00C932F4"/>
    <w:rsid w:val="00C93400"/>
    <w:rsid w:val="00C9359A"/>
    <w:rsid w:val="00C93CE3"/>
    <w:rsid w:val="00C9466A"/>
    <w:rsid w:val="00C950FF"/>
    <w:rsid w:val="00C95DF5"/>
    <w:rsid w:val="00C963E0"/>
    <w:rsid w:val="00C966AE"/>
    <w:rsid w:val="00C96862"/>
    <w:rsid w:val="00C968B1"/>
    <w:rsid w:val="00C96EA2"/>
    <w:rsid w:val="00C97255"/>
    <w:rsid w:val="00C975B8"/>
    <w:rsid w:val="00C97C81"/>
    <w:rsid w:val="00C97F68"/>
    <w:rsid w:val="00CA04B7"/>
    <w:rsid w:val="00CA0FE5"/>
    <w:rsid w:val="00CA108C"/>
    <w:rsid w:val="00CA113D"/>
    <w:rsid w:val="00CA12D2"/>
    <w:rsid w:val="00CA2C78"/>
    <w:rsid w:val="00CA2DF6"/>
    <w:rsid w:val="00CA34A8"/>
    <w:rsid w:val="00CA3AEF"/>
    <w:rsid w:val="00CA3B69"/>
    <w:rsid w:val="00CA3D36"/>
    <w:rsid w:val="00CA4455"/>
    <w:rsid w:val="00CA4D15"/>
    <w:rsid w:val="00CA519A"/>
    <w:rsid w:val="00CA529A"/>
    <w:rsid w:val="00CA5C68"/>
    <w:rsid w:val="00CA6040"/>
    <w:rsid w:val="00CA62BB"/>
    <w:rsid w:val="00CA63B5"/>
    <w:rsid w:val="00CA7BAB"/>
    <w:rsid w:val="00CB18B7"/>
    <w:rsid w:val="00CB1A15"/>
    <w:rsid w:val="00CB1C4F"/>
    <w:rsid w:val="00CB2C25"/>
    <w:rsid w:val="00CB2C3F"/>
    <w:rsid w:val="00CB3326"/>
    <w:rsid w:val="00CB34BA"/>
    <w:rsid w:val="00CB376E"/>
    <w:rsid w:val="00CB3BD5"/>
    <w:rsid w:val="00CB3D73"/>
    <w:rsid w:val="00CB4C07"/>
    <w:rsid w:val="00CB4D92"/>
    <w:rsid w:val="00CB4DA6"/>
    <w:rsid w:val="00CB51D6"/>
    <w:rsid w:val="00CB587C"/>
    <w:rsid w:val="00CB5C47"/>
    <w:rsid w:val="00CB5DC3"/>
    <w:rsid w:val="00CB5E05"/>
    <w:rsid w:val="00CB6A96"/>
    <w:rsid w:val="00CB6F0D"/>
    <w:rsid w:val="00CB77BA"/>
    <w:rsid w:val="00CB7D53"/>
    <w:rsid w:val="00CC0097"/>
    <w:rsid w:val="00CC036E"/>
    <w:rsid w:val="00CC0456"/>
    <w:rsid w:val="00CC09DB"/>
    <w:rsid w:val="00CC0C92"/>
    <w:rsid w:val="00CC0D70"/>
    <w:rsid w:val="00CC120E"/>
    <w:rsid w:val="00CC1337"/>
    <w:rsid w:val="00CC16F1"/>
    <w:rsid w:val="00CC1BA4"/>
    <w:rsid w:val="00CC2343"/>
    <w:rsid w:val="00CC2AA2"/>
    <w:rsid w:val="00CC2B42"/>
    <w:rsid w:val="00CC2F80"/>
    <w:rsid w:val="00CC31EE"/>
    <w:rsid w:val="00CC3A4E"/>
    <w:rsid w:val="00CC3EB5"/>
    <w:rsid w:val="00CC44D4"/>
    <w:rsid w:val="00CC454A"/>
    <w:rsid w:val="00CC464F"/>
    <w:rsid w:val="00CC46E2"/>
    <w:rsid w:val="00CC4FD3"/>
    <w:rsid w:val="00CC53FA"/>
    <w:rsid w:val="00CC580C"/>
    <w:rsid w:val="00CC6EA6"/>
    <w:rsid w:val="00CC7940"/>
    <w:rsid w:val="00CC7E2D"/>
    <w:rsid w:val="00CD04BD"/>
    <w:rsid w:val="00CD0715"/>
    <w:rsid w:val="00CD0962"/>
    <w:rsid w:val="00CD12BF"/>
    <w:rsid w:val="00CD1728"/>
    <w:rsid w:val="00CD1EFA"/>
    <w:rsid w:val="00CD22C5"/>
    <w:rsid w:val="00CD33F6"/>
    <w:rsid w:val="00CD344B"/>
    <w:rsid w:val="00CD37F6"/>
    <w:rsid w:val="00CD3A85"/>
    <w:rsid w:val="00CD3AE3"/>
    <w:rsid w:val="00CD41FA"/>
    <w:rsid w:val="00CD4C07"/>
    <w:rsid w:val="00CD50C7"/>
    <w:rsid w:val="00CD5173"/>
    <w:rsid w:val="00CD5207"/>
    <w:rsid w:val="00CD5ED0"/>
    <w:rsid w:val="00CD615F"/>
    <w:rsid w:val="00CD634D"/>
    <w:rsid w:val="00CD674A"/>
    <w:rsid w:val="00CD70C2"/>
    <w:rsid w:val="00CD732B"/>
    <w:rsid w:val="00CE0392"/>
    <w:rsid w:val="00CE09A0"/>
    <w:rsid w:val="00CE2126"/>
    <w:rsid w:val="00CE2DDC"/>
    <w:rsid w:val="00CE5F22"/>
    <w:rsid w:val="00CE639A"/>
    <w:rsid w:val="00CE63C1"/>
    <w:rsid w:val="00CE6529"/>
    <w:rsid w:val="00CE7480"/>
    <w:rsid w:val="00CE77B6"/>
    <w:rsid w:val="00CE7A85"/>
    <w:rsid w:val="00CE7F87"/>
    <w:rsid w:val="00CE7FD9"/>
    <w:rsid w:val="00CEF44E"/>
    <w:rsid w:val="00CF0662"/>
    <w:rsid w:val="00CF082F"/>
    <w:rsid w:val="00CF0C22"/>
    <w:rsid w:val="00CF0CFE"/>
    <w:rsid w:val="00CF0DCB"/>
    <w:rsid w:val="00CF0E88"/>
    <w:rsid w:val="00CF21C4"/>
    <w:rsid w:val="00CF2702"/>
    <w:rsid w:val="00CF2B42"/>
    <w:rsid w:val="00CF360D"/>
    <w:rsid w:val="00CF3CC4"/>
    <w:rsid w:val="00CF48FD"/>
    <w:rsid w:val="00CF4DF7"/>
    <w:rsid w:val="00CF5093"/>
    <w:rsid w:val="00CF57A7"/>
    <w:rsid w:val="00CF5C76"/>
    <w:rsid w:val="00CF625C"/>
    <w:rsid w:val="00CF6A89"/>
    <w:rsid w:val="00CF6E6B"/>
    <w:rsid w:val="00CF6E6F"/>
    <w:rsid w:val="00CF6FA8"/>
    <w:rsid w:val="00CF7AC0"/>
    <w:rsid w:val="00D00E8D"/>
    <w:rsid w:val="00D02148"/>
    <w:rsid w:val="00D02880"/>
    <w:rsid w:val="00D02C44"/>
    <w:rsid w:val="00D030DE"/>
    <w:rsid w:val="00D0328A"/>
    <w:rsid w:val="00D035D8"/>
    <w:rsid w:val="00D0375A"/>
    <w:rsid w:val="00D03BB4"/>
    <w:rsid w:val="00D03D36"/>
    <w:rsid w:val="00D04301"/>
    <w:rsid w:val="00D04BF2"/>
    <w:rsid w:val="00D05B73"/>
    <w:rsid w:val="00D05D25"/>
    <w:rsid w:val="00D066D9"/>
    <w:rsid w:val="00D0713B"/>
    <w:rsid w:val="00D07794"/>
    <w:rsid w:val="00D103B9"/>
    <w:rsid w:val="00D10824"/>
    <w:rsid w:val="00D10939"/>
    <w:rsid w:val="00D11536"/>
    <w:rsid w:val="00D11783"/>
    <w:rsid w:val="00D11D0B"/>
    <w:rsid w:val="00D134BB"/>
    <w:rsid w:val="00D14068"/>
    <w:rsid w:val="00D14511"/>
    <w:rsid w:val="00D14800"/>
    <w:rsid w:val="00D148FE"/>
    <w:rsid w:val="00D1569F"/>
    <w:rsid w:val="00D15B78"/>
    <w:rsid w:val="00D15BD1"/>
    <w:rsid w:val="00D1660F"/>
    <w:rsid w:val="00D16B88"/>
    <w:rsid w:val="00D170B7"/>
    <w:rsid w:val="00D17662"/>
    <w:rsid w:val="00D17A17"/>
    <w:rsid w:val="00D17D55"/>
    <w:rsid w:val="00D20287"/>
    <w:rsid w:val="00D20F54"/>
    <w:rsid w:val="00D210C8"/>
    <w:rsid w:val="00D2174B"/>
    <w:rsid w:val="00D2213E"/>
    <w:rsid w:val="00D22E80"/>
    <w:rsid w:val="00D23E38"/>
    <w:rsid w:val="00D242B1"/>
    <w:rsid w:val="00D24422"/>
    <w:rsid w:val="00D2443B"/>
    <w:rsid w:val="00D245F8"/>
    <w:rsid w:val="00D246BD"/>
    <w:rsid w:val="00D2501A"/>
    <w:rsid w:val="00D25D3B"/>
    <w:rsid w:val="00D27141"/>
    <w:rsid w:val="00D27384"/>
    <w:rsid w:val="00D2775F"/>
    <w:rsid w:val="00D300A6"/>
    <w:rsid w:val="00D30258"/>
    <w:rsid w:val="00D309D6"/>
    <w:rsid w:val="00D311CD"/>
    <w:rsid w:val="00D313D3"/>
    <w:rsid w:val="00D316DE"/>
    <w:rsid w:val="00D31A89"/>
    <w:rsid w:val="00D31B20"/>
    <w:rsid w:val="00D322E1"/>
    <w:rsid w:val="00D325D8"/>
    <w:rsid w:val="00D32DBE"/>
    <w:rsid w:val="00D3369C"/>
    <w:rsid w:val="00D33735"/>
    <w:rsid w:val="00D3379D"/>
    <w:rsid w:val="00D34758"/>
    <w:rsid w:val="00D34835"/>
    <w:rsid w:val="00D348E6"/>
    <w:rsid w:val="00D36073"/>
    <w:rsid w:val="00D36158"/>
    <w:rsid w:val="00D3623F"/>
    <w:rsid w:val="00D368E0"/>
    <w:rsid w:val="00D36D1C"/>
    <w:rsid w:val="00D37DD7"/>
    <w:rsid w:val="00D37F30"/>
    <w:rsid w:val="00D40652"/>
    <w:rsid w:val="00D4074A"/>
    <w:rsid w:val="00D40B13"/>
    <w:rsid w:val="00D40F9C"/>
    <w:rsid w:val="00D41975"/>
    <w:rsid w:val="00D419EF"/>
    <w:rsid w:val="00D41C13"/>
    <w:rsid w:val="00D41EC0"/>
    <w:rsid w:val="00D421D7"/>
    <w:rsid w:val="00D43BE9"/>
    <w:rsid w:val="00D442E3"/>
    <w:rsid w:val="00D447ED"/>
    <w:rsid w:val="00D44833"/>
    <w:rsid w:val="00D45380"/>
    <w:rsid w:val="00D454DC"/>
    <w:rsid w:val="00D460ED"/>
    <w:rsid w:val="00D46143"/>
    <w:rsid w:val="00D46197"/>
    <w:rsid w:val="00D4644E"/>
    <w:rsid w:val="00D46476"/>
    <w:rsid w:val="00D46632"/>
    <w:rsid w:val="00D468B9"/>
    <w:rsid w:val="00D46903"/>
    <w:rsid w:val="00D470B8"/>
    <w:rsid w:val="00D47D0D"/>
    <w:rsid w:val="00D47F79"/>
    <w:rsid w:val="00D50A08"/>
    <w:rsid w:val="00D51018"/>
    <w:rsid w:val="00D511E1"/>
    <w:rsid w:val="00D5169C"/>
    <w:rsid w:val="00D526B2"/>
    <w:rsid w:val="00D52FBD"/>
    <w:rsid w:val="00D531DD"/>
    <w:rsid w:val="00D53457"/>
    <w:rsid w:val="00D53536"/>
    <w:rsid w:val="00D535C8"/>
    <w:rsid w:val="00D53A39"/>
    <w:rsid w:val="00D53A5C"/>
    <w:rsid w:val="00D53F5F"/>
    <w:rsid w:val="00D54576"/>
    <w:rsid w:val="00D547AB"/>
    <w:rsid w:val="00D5504F"/>
    <w:rsid w:val="00D55277"/>
    <w:rsid w:val="00D55875"/>
    <w:rsid w:val="00D55959"/>
    <w:rsid w:val="00D55E22"/>
    <w:rsid w:val="00D55EC7"/>
    <w:rsid w:val="00D5603C"/>
    <w:rsid w:val="00D5684D"/>
    <w:rsid w:val="00D5692D"/>
    <w:rsid w:val="00D569A2"/>
    <w:rsid w:val="00D5766C"/>
    <w:rsid w:val="00D601DB"/>
    <w:rsid w:val="00D602C3"/>
    <w:rsid w:val="00D60322"/>
    <w:rsid w:val="00D6085C"/>
    <w:rsid w:val="00D60B02"/>
    <w:rsid w:val="00D60B58"/>
    <w:rsid w:val="00D61035"/>
    <w:rsid w:val="00D6123C"/>
    <w:rsid w:val="00D613E6"/>
    <w:rsid w:val="00D61B5B"/>
    <w:rsid w:val="00D622CF"/>
    <w:rsid w:val="00D63377"/>
    <w:rsid w:val="00D6381E"/>
    <w:rsid w:val="00D65563"/>
    <w:rsid w:val="00D65A9B"/>
    <w:rsid w:val="00D65C9F"/>
    <w:rsid w:val="00D661C1"/>
    <w:rsid w:val="00D664AC"/>
    <w:rsid w:val="00D6676D"/>
    <w:rsid w:val="00D66E2A"/>
    <w:rsid w:val="00D671E1"/>
    <w:rsid w:val="00D6770C"/>
    <w:rsid w:val="00D679A0"/>
    <w:rsid w:val="00D67D49"/>
    <w:rsid w:val="00D7015D"/>
    <w:rsid w:val="00D7112F"/>
    <w:rsid w:val="00D71285"/>
    <w:rsid w:val="00D717B7"/>
    <w:rsid w:val="00D71862"/>
    <w:rsid w:val="00D71960"/>
    <w:rsid w:val="00D71C76"/>
    <w:rsid w:val="00D724C2"/>
    <w:rsid w:val="00D7315D"/>
    <w:rsid w:val="00D73422"/>
    <w:rsid w:val="00D73D8C"/>
    <w:rsid w:val="00D73F48"/>
    <w:rsid w:val="00D73FD2"/>
    <w:rsid w:val="00D74772"/>
    <w:rsid w:val="00D74919"/>
    <w:rsid w:val="00D7683E"/>
    <w:rsid w:val="00D76C23"/>
    <w:rsid w:val="00D76D5F"/>
    <w:rsid w:val="00D77E80"/>
    <w:rsid w:val="00D80409"/>
    <w:rsid w:val="00D80580"/>
    <w:rsid w:val="00D808DC"/>
    <w:rsid w:val="00D809EE"/>
    <w:rsid w:val="00D80EA4"/>
    <w:rsid w:val="00D80FF2"/>
    <w:rsid w:val="00D810FD"/>
    <w:rsid w:val="00D81970"/>
    <w:rsid w:val="00D81D79"/>
    <w:rsid w:val="00D82656"/>
    <w:rsid w:val="00D82E28"/>
    <w:rsid w:val="00D82F6C"/>
    <w:rsid w:val="00D83281"/>
    <w:rsid w:val="00D832DC"/>
    <w:rsid w:val="00D833BD"/>
    <w:rsid w:val="00D834F3"/>
    <w:rsid w:val="00D83AA9"/>
    <w:rsid w:val="00D83D20"/>
    <w:rsid w:val="00D8455B"/>
    <w:rsid w:val="00D85904"/>
    <w:rsid w:val="00D859A3"/>
    <w:rsid w:val="00D86EE5"/>
    <w:rsid w:val="00D87483"/>
    <w:rsid w:val="00D87734"/>
    <w:rsid w:val="00D909EA"/>
    <w:rsid w:val="00D90A9D"/>
    <w:rsid w:val="00D90F86"/>
    <w:rsid w:val="00D9127D"/>
    <w:rsid w:val="00D91861"/>
    <w:rsid w:val="00D91D53"/>
    <w:rsid w:val="00D9261E"/>
    <w:rsid w:val="00D927D0"/>
    <w:rsid w:val="00D929D4"/>
    <w:rsid w:val="00D92C53"/>
    <w:rsid w:val="00D92EEE"/>
    <w:rsid w:val="00D93C50"/>
    <w:rsid w:val="00D93F52"/>
    <w:rsid w:val="00D94A76"/>
    <w:rsid w:val="00D95C5A"/>
    <w:rsid w:val="00D96F1B"/>
    <w:rsid w:val="00D9732F"/>
    <w:rsid w:val="00DA02F9"/>
    <w:rsid w:val="00DA02FD"/>
    <w:rsid w:val="00DA0500"/>
    <w:rsid w:val="00DA093E"/>
    <w:rsid w:val="00DA0992"/>
    <w:rsid w:val="00DA1188"/>
    <w:rsid w:val="00DA13CA"/>
    <w:rsid w:val="00DA1C35"/>
    <w:rsid w:val="00DA1DEC"/>
    <w:rsid w:val="00DA1DFA"/>
    <w:rsid w:val="00DA1E19"/>
    <w:rsid w:val="00DA226D"/>
    <w:rsid w:val="00DA30CA"/>
    <w:rsid w:val="00DA3CE6"/>
    <w:rsid w:val="00DA5135"/>
    <w:rsid w:val="00DA529C"/>
    <w:rsid w:val="00DA5327"/>
    <w:rsid w:val="00DA569C"/>
    <w:rsid w:val="00DA5B24"/>
    <w:rsid w:val="00DA5DF7"/>
    <w:rsid w:val="00DA6507"/>
    <w:rsid w:val="00DA6CA4"/>
    <w:rsid w:val="00DA6D69"/>
    <w:rsid w:val="00DA7145"/>
    <w:rsid w:val="00DA7A7F"/>
    <w:rsid w:val="00DA7CBB"/>
    <w:rsid w:val="00DB04C0"/>
    <w:rsid w:val="00DB05CE"/>
    <w:rsid w:val="00DB0719"/>
    <w:rsid w:val="00DB0B1B"/>
    <w:rsid w:val="00DB1DBD"/>
    <w:rsid w:val="00DB1DF0"/>
    <w:rsid w:val="00DB20D7"/>
    <w:rsid w:val="00DB2313"/>
    <w:rsid w:val="00DB247E"/>
    <w:rsid w:val="00DB26E0"/>
    <w:rsid w:val="00DB310B"/>
    <w:rsid w:val="00DB3AF9"/>
    <w:rsid w:val="00DB3B29"/>
    <w:rsid w:val="00DB4285"/>
    <w:rsid w:val="00DB45A6"/>
    <w:rsid w:val="00DB487D"/>
    <w:rsid w:val="00DB5070"/>
    <w:rsid w:val="00DB544B"/>
    <w:rsid w:val="00DB5F2F"/>
    <w:rsid w:val="00DB5F79"/>
    <w:rsid w:val="00DB64C2"/>
    <w:rsid w:val="00DB6797"/>
    <w:rsid w:val="00DB689D"/>
    <w:rsid w:val="00DB6940"/>
    <w:rsid w:val="00DB69B1"/>
    <w:rsid w:val="00DB7520"/>
    <w:rsid w:val="00DB7A74"/>
    <w:rsid w:val="00DB7BA7"/>
    <w:rsid w:val="00DB7C7D"/>
    <w:rsid w:val="00DC15BC"/>
    <w:rsid w:val="00DC1679"/>
    <w:rsid w:val="00DC1B92"/>
    <w:rsid w:val="00DC1D28"/>
    <w:rsid w:val="00DC28B7"/>
    <w:rsid w:val="00DC3186"/>
    <w:rsid w:val="00DC3883"/>
    <w:rsid w:val="00DC3D37"/>
    <w:rsid w:val="00DC50D9"/>
    <w:rsid w:val="00DC529C"/>
    <w:rsid w:val="00DC5E65"/>
    <w:rsid w:val="00DC5ED0"/>
    <w:rsid w:val="00DC602A"/>
    <w:rsid w:val="00DC628A"/>
    <w:rsid w:val="00DC6D0B"/>
    <w:rsid w:val="00DC6E26"/>
    <w:rsid w:val="00DC6EF6"/>
    <w:rsid w:val="00DC711E"/>
    <w:rsid w:val="00DC76FA"/>
    <w:rsid w:val="00DC7867"/>
    <w:rsid w:val="00DD1270"/>
    <w:rsid w:val="00DD1748"/>
    <w:rsid w:val="00DD1810"/>
    <w:rsid w:val="00DD1846"/>
    <w:rsid w:val="00DD1BEE"/>
    <w:rsid w:val="00DD24FE"/>
    <w:rsid w:val="00DD30BA"/>
    <w:rsid w:val="00DD31BA"/>
    <w:rsid w:val="00DD37EB"/>
    <w:rsid w:val="00DD39E3"/>
    <w:rsid w:val="00DD3DD5"/>
    <w:rsid w:val="00DD40E1"/>
    <w:rsid w:val="00DD474B"/>
    <w:rsid w:val="00DD47AC"/>
    <w:rsid w:val="00DD49FF"/>
    <w:rsid w:val="00DD4CD4"/>
    <w:rsid w:val="00DD4D18"/>
    <w:rsid w:val="00DD55EF"/>
    <w:rsid w:val="00DD5D2D"/>
    <w:rsid w:val="00DD5DF7"/>
    <w:rsid w:val="00DD6215"/>
    <w:rsid w:val="00DD62A6"/>
    <w:rsid w:val="00DD6685"/>
    <w:rsid w:val="00DD7452"/>
    <w:rsid w:val="00DE00C2"/>
    <w:rsid w:val="00DE0230"/>
    <w:rsid w:val="00DE0594"/>
    <w:rsid w:val="00DE0D9A"/>
    <w:rsid w:val="00DE0F90"/>
    <w:rsid w:val="00DE202C"/>
    <w:rsid w:val="00DE2330"/>
    <w:rsid w:val="00DE242D"/>
    <w:rsid w:val="00DE2769"/>
    <w:rsid w:val="00DE2E00"/>
    <w:rsid w:val="00DE3458"/>
    <w:rsid w:val="00DE3E3B"/>
    <w:rsid w:val="00DE4AD6"/>
    <w:rsid w:val="00DE4CAB"/>
    <w:rsid w:val="00DE4CFA"/>
    <w:rsid w:val="00DE515B"/>
    <w:rsid w:val="00DE5690"/>
    <w:rsid w:val="00DE57EC"/>
    <w:rsid w:val="00DE5852"/>
    <w:rsid w:val="00DE58E2"/>
    <w:rsid w:val="00DE6428"/>
    <w:rsid w:val="00DE67D9"/>
    <w:rsid w:val="00DE7BB6"/>
    <w:rsid w:val="00DE7F3A"/>
    <w:rsid w:val="00DF0349"/>
    <w:rsid w:val="00DF0B93"/>
    <w:rsid w:val="00DF0D44"/>
    <w:rsid w:val="00DF1D54"/>
    <w:rsid w:val="00DF1E61"/>
    <w:rsid w:val="00DF2D82"/>
    <w:rsid w:val="00DF3074"/>
    <w:rsid w:val="00DF3821"/>
    <w:rsid w:val="00DF41D7"/>
    <w:rsid w:val="00DF44B6"/>
    <w:rsid w:val="00DF51E7"/>
    <w:rsid w:val="00DF5A5D"/>
    <w:rsid w:val="00DF5BAB"/>
    <w:rsid w:val="00DF6497"/>
    <w:rsid w:val="00DF656A"/>
    <w:rsid w:val="00DF6750"/>
    <w:rsid w:val="00DF6D8B"/>
    <w:rsid w:val="00DF6F0C"/>
    <w:rsid w:val="00DF71DC"/>
    <w:rsid w:val="00DF73CA"/>
    <w:rsid w:val="00DF77DE"/>
    <w:rsid w:val="00E00192"/>
    <w:rsid w:val="00E006E7"/>
    <w:rsid w:val="00E0188E"/>
    <w:rsid w:val="00E0198A"/>
    <w:rsid w:val="00E02CF7"/>
    <w:rsid w:val="00E042D3"/>
    <w:rsid w:val="00E04B7B"/>
    <w:rsid w:val="00E04C5D"/>
    <w:rsid w:val="00E04CB9"/>
    <w:rsid w:val="00E04E48"/>
    <w:rsid w:val="00E0511D"/>
    <w:rsid w:val="00E0525E"/>
    <w:rsid w:val="00E05734"/>
    <w:rsid w:val="00E05813"/>
    <w:rsid w:val="00E058D6"/>
    <w:rsid w:val="00E05C13"/>
    <w:rsid w:val="00E05DC0"/>
    <w:rsid w:val="00E05EDC"/>
    <w:rsid w:val="00E064AD"/>
    <w:rsid w:val="00E0655D"/>
    <w:rsid w:val="00E06E23"/>
    <w:rsid w:val="00E06F5F"/>
    <w:rsid w:val="00E07174"/>
    <w:rsid w:val="00E07DBA"/>
    <w:rsid w:val="00E107F2"/>
    <w:rsid w:val="00E11B86"/>
    <w:rsid w:val="00E11F6F"/>
    <w:rsid w:val="00E120FF"/>
    <w:rsid w:val="00E12879"/>
    <w:rsid w:val="00E12D57"/>
    <w:rsid w:val="00E13A08"/>
    <w:rsid w:val="00E13A8C"/>
    <w:rsid w:val="00E13AFA"/>
    <w:rsid w:val="00E13B4C"/>
    <w:rsid w:val="00E13BC7"/>
    <w:rsid w:val="00E142BC"/>
    <w:rsid w:val="00E14786"/>
    <w:rsid w:val="00E14B11"/>
    <w:rsid w:val="00E1545C"/>
    <w:rsid w:val="00E1549A"/>
    <w:rsid w:val="00E157F2"/>
    <w:rsid w:val="00E158FD"/>
    <w:rsid w:val="00E15DD5"/>
    <w:rsid w:val="00E15E12"/>
    <w:rsid w:val="00E1622B"/>
    <w:rsid w:val="00E16755"/>
    <w:rsid w:val="00E16FA5"/>
    <w:rsid w:val="00E17B58"/>
    <w:rsid w:val="00E204E4"/>
    <w:rsid w:val="00E20960"/>
    <w:rsid w:val="00E21227"/>
    <w:rsid w:val="00E216A8"/>
    <w:rsid w:val="00E238BC"/>
    <w:rsid w:val="00E24275"/>
    <w:rsid w:val="00E24396"/>
    <w:rsid w:val="00E243A4"/>
    <w:rsid w:val="00E24B28"/>
    <w:rsid w:val="00E2515D"/>
    <w:rsid w:val="00E2579C"/>
    <w:rsid w:val="00E25EF0"/>
    <w:rsid w:val="00E260E1"/>
    <w:rsid w:val="00E26296"/>
    <w:rsid w:val="00E26F4E"/>
    <w:rsid w:val="00E27063"/>
    <w:rsid w:val="00E27165"/>
    <w:rsid w:val="00E27568"/>
    <w:rsid w:val="00E279FF"/>
    <w:rsid w:val="00E27BA4"/>
    <w:rsid w:val="00E3055C"/>
    <w:rsid w:val="00E30D3A"/>
    <w:rsid w:val="00E31C05"/>
    <w:rsid w:val="00E31C6A"/>
    <w:rsid w:val="00E323D1"/>
    <w:rsid w:val="00E324E3"/>
    <w:rsid w:val="00E327D6"/>
    <w:rsid w:val="00E32EBF"/>
    <w:rsid w:val="00E3369A"/>
    <w:rsid w:val="00E3380C"/>
    <w:rsid w:val="00E3413C"/>
    <w:rsid w:val="00E34696"/>
    <w:rsid w:val="00E34B11"/>
    <w:rsid w:val="00E34CAB"/>
    <w:rsid w:val="00E35041"/>
    <w:rsid w:val="00E35301"/>
    <w:rsid w:val="00E35491"/>
    <w:rsid w:val="00E358E2"/>
    <w:rsid w:val="00E35A0D"/>
    <w:rsid w:val="00E35ECC"/>
    <w:rsid w:val="00E3616E"/>
    <w:rsid w:val="00E367A4"/>
    <w:rsid w:val="00E375BC"/>
    <w:rsid w:val="00E3763C"/>
    <w:rsid w:val="00E379F5"/>
    <w:rsid w:val="00E37A38"/>
    <w:rsid w:val="00E37B7D"/>
    <w:rsid w:val="00E403FE"/>
    <w:rsid w:val="00E4096C"/>
    <w:rsid w:val="00E410ED"/>
    <w:rsid w:val="00E414AF"/>
    <w:rsid w:val="00E41601"/>
    <w:rsid w:val="00E41E33"/>
    <w:rsid w:val="00E42275"/>
    <w:rsid w:val="00E4231D"/>
    <w:rsid w:val="00E43485"/>
    <w:rsid w:val="00E43FA8"/>
    <w:rsid w:val="00E4444F"/>
    <w:rsid w:val="00E45171"/>
    <w:rsid w:val="00E456DE"/>
    <w:rsid w:val="00E4607D"/>
    <w:rsid w:val="00E46C55"/>
    <w:rsid w:val="00E46F35"/>
    <w:rsid w:val="00E472FD"/>
    <w:rsid w:val="00E47C13"/>
    <w:rsid w:val="00E47D18"/>
    <w:rsid w:val="00E5053E"/>
    <w:rsid w:val="00E505F5"/>
    <w:rsid w:val="00E506F6"/>
    <w:rsid w:val="00E50851"/>
    <w:rsid w:val="00E50F3C"/>
    <w:rsid w:val="00E5123D"/>
    <w:rsid w:val="00E51385"/>
    <w:rsid w:val="00E51528"/>
    <w:rsid w:val="00E5169D"/>
    <w:rsid w:val="00E516D1"/>
    <w:rsid w:val="00E51760"/>
    <w:rsid w:val="00E51FC7"/>
    <w:rsid w:val="00E52095"/>
    <w:rsid w:val="00E5262C"/>
    <w:rsid w:val="00E53249"/>
    <w:rsid w:val="00E536F0"/>
    <w:rsid w:val="00E537D9"/>
    <w:rsid w:val="00E53932"/>
    <w:rsid w:val="00E53AB6"/>
    <w:rsid w:val="00E53CCD"/>
    <w:rsid w:val="00E53EF5"/>
    <w:rsid w:val="00E54E35"/>
    <w:rsid w:val="00E55083"/>
    <w:rsid w:val="00E559D3"/>
    <w:rsid w:val="00E55AA7"/>
    <w:rsid w:val="00E56296"/>
    <w:rsid w:val="00E56503"/>
    <w:rsid w:val="00E56A8F"/>
    <w:rsid w:val="00E56CEA"/>
    <w:rsid w:val="00E56D64"/>
    <w:rsid w:val="00E56E15"/>
    <w:rsid w:val="00E5748D"/>
    <w:rsid w:val="00E578F5"/>
    <w:rsid w:val="00E57BB3"/>
    <w:rsid w:val="00E57F24"/>
    <w:rsid w:val="00E60240"/>
    <w:rsid w:val="00E6031A"/>
    <w:rsid w:val="00E60B91"/>
    <w:rsid w:val="00E612A9"/>
    <w:rsid w:val="00E616D0"/>
    <w:rsid w:val="00E61810"/>
    <w:rsid w:val="00E61C21"/>
    <w:rsid w:val="00E61D1D"/>
    <w:rsid w:val="00E61D75"/>
    <w:rsid w:val="00E629A2"/>
    <w:rsid w:val="00E62E2C"/>
    <w:rsid w:val="00E63734"/>
    <w:rsid w:val="00E63B81"/>
    <w:rsid w:val="00E63D31"/>
    <w:rsid w:val="00E63DDD"/>
    <w:rsid w:val="00E6436D"/>
    <w:rsid w:val="00E64637"/>
    <w:rsid w:val="00E6497B"/>
    <w:rsid w:val="00E6575B"/>
    <w:rsid w:val="00E66493"/>
    <w:rsid w:val="00E70697"/>
    <w:rsid w:val="00E709FA"/>
    <w:rsid w:val="00E7120C"/>
    <w:rsid w:val="00E715B4"/>
    <w:rsid w:val="00E7175F"/>
    <w:rsid w:val="00E72199"/>
    <w:rsid w:val="00E723F3"/>
    <w:rsid w:val="00E72402"/>
    <w:rsid w:val="00E72886"/>
    <w:rsid w:val="00E72F4C"/>
    <w:rsid w:val="00E7306A"/>
    <w:rsid w:val="00E73144"/>
    <w:rsid w:val="00E73790"/>
    <w:rsid w:val="00E73BA2"/>
    <w:rsid w:val="00E73D27"/>
    <w:rsid w:val="00E73D53"/>
    <w:rsid w:val="00E73E77"/>
    <w:rsid w:val="00E74326"/>
    <w:rsid w:val="00E74D31"/>
    <w:rsid w:val="00E75477"/>
    <w:rsid w:val="00E761B4"/>
    <w:rsid w:val="00E764D3"/>
    <w:rsid w:val="00E765D6"/>
    <w:rsid w:val="00E77084"/>
    <w:rsid w:val="00E770EC"/>
    <w:rsid w:val="00E7735C"/>
    <w:rsid w:val="00E7748F"/>
    <w:rsid w:val="00E77640"/>
    <w:rsid w:val="00E8072C"/>
    <w:rsid w:val="00E814B7"/>
    <w:rsid w:val="00E81E90"/>
    <w:rsid w:val="00E82169"/>
    <w:rsid w:val="00E8252F"/>
    <w:rsid w:val="00E829B1"/>
    <w:rsid w:val="00E82C13"/>
    <w:rsid w:val="00E82CDB"/>
    <w:rsid w:val="00E835F4"/>
    <w:rsid w:val="00E83F87"/>
    <w:rsid w:val="00E84439"/>
    <w:rsid w:val="00E85478"/>
    <w:rsid w:val="00E857E1"/>
    <w:rsid w:val="00E85A6D"/>
    <w:rsid w:val="00E863E1"/>
    <w:rsid w:val="00E86471"/>
    <w:rsid w:val="00E8652F"/>
    <w:rsid w:val="00E8664A"/>
    <w:rsid w:val="00E8675C"/>
    <w:rsid w:val="00E868B7"/>
    <w:rsid w:val="00E86C85"/>
    <w:rsid w:val="00E877DB"/>
    <w:rsid w:val="00E8790B"/>
    <w:rsid w:val="00E87F18"/>
    <w:rsid w:val="00E90617"/>
    <w:rsid w:val="00E90785"/>
    <w:rsid w:val="00E9098F"/>
    <w:rsid w:val="00E90B2E"/>
    <w:rsid w:val="00E90BEB"/>
    <w:rsid w:val="00E90D0C"/>
    <w:rsid w:val="00E91532"/>
    <w:rsid w:val="00E91B72"/>
    <w:rsid w:val="00E92159"/>
    <w:rsid w:val="00E922B8"/>
    <w:rsid w:val="00E92BCB"/>
    <w:rsid w:val="00E92C19"/>
    <w:rsid w:val="00E933EA"/>
    <w:rsid w:val="00E93958"/>
    <w:rsid w:val="00E93DA8"/>
    <w:rsid w:val="00E94353"/>
    <w:rsid w:val="00E947E4"/>
    <w:rsid w:val="00E94AD4"/>
    <w:rsid w:val="00E94ECF"/>
    <w:rsid w:val="00E95426"/>
    <w:rsid w:val="00E955F4"/>
    <w:rsid w:val="00E95D2E"/>
    <w:rsid w:val="00E963A7"/>
    <w:rsid w:val="00E9649E"/>
    <w:rsid w:val="00E970EF"/>
    <w:rsid w:val="00E974BB"/>
    <w:rsid w:val="00E9750D"/>
    <w:rsid w:val="00E975A8"/>
    <w:rsid w:val="00E975AF"/>
    <w:rsid w:val="00E97A0C"/>
    <w:rsid w:val="00E97AC7"/>
    <w:rsid w:val="00EA0CB7"/>
    <w:rsid w:val="00EA181E"/>
    <w:rsid w:val="00EA1AAE"/>
    <w:rsid w:val="00EA1F2B"/>
    <w:rsid w:val="00EA28EE"/>
    <w:rsid w:val="00EA2B8B"/>
    <w:rsid w:val="00EA3378"/>
    <w:rsid w:val="00EA34B8"/>
    <w:rsid w:val="00EA3DED"/>
    <w:rsid w:val="00EA4471"/>
    <w:rsid w:val="00EA49AF"/>
    <w:rsid w:val="00EA49D0"/>
    <w:rsid w:val="00EA4A5A"/>
    <w:rsid w:val="00EA5A26"/>
    <w:rsid w:val="00EA5DCC"/>
    <w:rsid w:val="00EA660D"/>
    <w:rsid w:val="00EA690F"/>
    <w:rsid w:val="00EA6FAB"/>
    <w:rsid w:val="00EA78E8"/>
    <w:rsid w:val="00EB0A50"/>
    <w:rsid w:val="00EB0EFF"/>
    <w:rsid w:val="00EB15B2"/>
    <w:rsid w:val="00EB17D1"/>
    <w:rsid w:val="00EB1B87"/>
    <w:rsid w:val="00EB1E6F"/>
    <w:rsid w:val="00EB2120"/>
    <w:rsid w:val="00EB28BC"/>
    <w:rsid w:val="00EB3829"/>
    <w:rsid w:val="00EB3966"/>
    <w:rsid w:val="00EB3CC5"/>
    <w:rsid w:val="00EB465C"/>
    <w:rsid w:val="00EB562C"/>
    <w:rsid w:val="00EB573A"/>
    <w:rsid w:val="00EB5946"/>
    <w:rsid w:val="00EB5B59"/>
    <w:rsid w:val="00EB5B97"/>
    <w:rsid w:val="00EB60E6"/>
    <w:rsid w:val="00EB6DA7"/>
    <w:rsid w:val="00EB78C1"/>
    <w:rsid w:val="00EB78C4"/>
    <w:rsid w:val="00EB7CE3"/>
    <w:rsid w:val="00EB7E00"/>
    <w:rsid w:val="00EC1081"/>
    <w:rsid w:val="00EC1848"/>
    <w:rsid w:val="00EC2F78"/>
    <w:rsid w:val="00EC34C6"/>
    <w:rsid w:val="00EC3716"/>
    <w:rsid w:val="00EC3A2C"/>
    <w:rsid w:val="00EC3B22"/>
    <w:rsid w:val="00EC3CD3"/>
    <w:rsid w:val="00EC3F9D"/>
    <w:rsid w:val="00EC405D"/>
    <w:rsid w:val="00EC4F34"/>
    <w:rsid w:val="00EC58BD"/>
    <w:rsid w:val="00EC5EAF"/>
    <w:rsid w:val="00EC6215"/>
    <w:rsid w:val="00EC6247"/>
    <w:rsid w:val="00EC63EC"/>
    <w:rsid w:val="00EC7478"/>
    <w:rsid w:val="00EC7DDF"/>
    <w:rsid w:val="00ED0329"/>
    <w:rsid w:val="00ED04E7"/>
    <w:rsid w:val="00ED0F7E"/>
    <w:rsid w:val="00ED10C1"/>
    <w:rsid w:val="00ED1C36"/>
    <w:rsid w:val="00ED1E65"/>
    <w:rsid w:val="00ED2678"/>
    <w:rsid w:val="00ED2942"/>
    <w:rsid w:val="00ED2DEC"/>
    <w:rsid w:val="00ED3836"/>
    <w:rsid w:val="00ED4526"/>
    <w:rsid w:val="00ED4746"/>
    <w:rsid w:val="00ED60ED"/>
    <w:rsid w:val="00ED613D"/>
    <w:rsid w:val="00ED6560"/>
    <w:rsid w:val="00ED683F"/>
    <w:rsid w:val="00ED7647"/>
    <w:rsid w:val="00EE0E98"/>
    <w:rsid w:val="00EE156F"/>
    <w:rsid w:val="00EE1F9D"/>
    <w:rsid w:val="00EE21CD"/>
    <w:rsid w:val="00EE260C"/>
    <w:rsid w:val="00EE2A7A"/>
    <w:rsid w:val="00EE2EB5"/>
    <w:rsid w:val="00EE328F"/>
    <w:rsid w:val="00EE33E2"/>
    <w:rsid w:val="00EE3AA4"/>
    <w:rsid w:val="00EE3CE6"/>
    <w:rsid w:val="00EE47D9"/>
    <w:rsid w:val="00EE4B88"/>
    <w:rsid w:val="00EE4CF9"/>
    <w:rsid w:val="00EE4FF4"/>
    <w:rsid w:val="00EE52D7"/>
    <w:rsid w:val="00EE5AB5"/>
    <w:rsid w:val="00EE5BF8"/>
    <w:rsid w:val="00EE6233"/>
    <w:rsid w:val="00EE6255"/>
    <w:rsid w:val="00EE62A0"/>
    <w:rsid w:val="00EE665E"/>
    <w:rsid w:val="00EE7087"/>
    <w:rsid w:val="00EE72E9"/>
    <w:rsid w:val="00EE7A0A"/>
    <w:rsid w:val="00EF0201"/>
    <w:rsid w:val="00EF0C01"/>
    <w:rsid w:val="00EF10C9"/>
    <w:rsid w:val="00EF14B7"/>
    <w:rsid w:val="00EF238A"/>
    <w:rsid w:val="00EF23B5"/>
    <w:rsid w:val="00EF2C51"/>
    <w:rsid w:val="00EF3588"/>
    <w:rsid w:val="00EF3848"/>
    <w:rsid w:val="00EF387F"/>
    <w:rsid w:val="00EF3962"/>
    <w:rsid w:val="00EF451E"/>
    <w:rsid w:val="00EF4AE5"/>
    <w:rsid w:val="00EF5347"/>
    <w:rsid w:val="00EF5443"/>
    <w:rsid w:val="00EF572C"/>
    <w:rsid w:val="00EF60DB"/>
    <w:rsid w:val="00EF6776"/>
    <w:rsid w:val="00EF7011"/>
    <w:rsid w:val="00EF7591"/>
    <w:rsid w:val="00F00A10"/>
    <w:rsid w:val="00F00A45"/>
    <w:rsid w:val="00F00CF8"/>
    <w:rsid w:val="00F01221"/>
    <w:rsid w:val="00F01346"/>
    <w:rsid w:val="00F01557"/>
    <w:rsid w:val="00F023D2"/>
    <w:rsid w:val="00F03187"/>
    <w:rsid w:val="00F035ED"/>
    <w:rsid w:val="00F03CE1"/>
    <w:rsid w:val="00F03D6E"/>
    <w:rsid w:val="00F03EB3"/>
    <w:rsid w:val="00F04165"/>
    <w:rsid w:val="00F04347"/>
    <w:rsid w:val="00F0462A"/>
    <w:rsid w:val="00F04B00"/>
    <w:rsid w:val="00F05114"/>
    <w:rsid w:val="00F05562"/>
    <w:rsid w:val="00F05A6E"/>
    <w:rsid w:val="00F0630B"/>
    <w:rsid w:val="00F0646C"/>
    <w:rsid w:val="00F0647B"/>
    <w:rsid w:val="00F067C7"/>
    <w:rsid w:val="00F06F93"/>
    <w:rsid w:val="00F07259"/>
    <w:rsid w:val="00F072F5"/>
    <w:rsid w:val="00F07A94"/>
    <w:rsid w:val="00F07AB8"/>
    <w:rsid w:val="00F1036F"/>
    <w:rsid w:val="00F107FF"/>
    <w:rsid w:val="00F122E2"/>
    <w:rsid w:val="00F1241B"/>
    <w:rsid w:val="00F129A1"/>
    <w:rsid w:val="00F12A39"/>
    <w:rsid w:val="00F12B1F"/>
    <w:rsid w:val="00F12B53"/>
    <w:rsid w:val="00F12BCE"/>
    <w:rsid w:val="00F12C7B"/>
    <w:rsid w:val="00F13C94"/>
    <w:rsid w:val="00F14586"/>
    <w:rsid w:val="00F145C8"/>
    <w:rsid w:val="00F1493F"/>
    <w:rsid w:val="00F14C23"/>
    <w:rsid w:val="00F14DE9"/>
    <w:rsid w:val="00F15231"/>
    <w:rsid w:val="00F15441"/>
    <w:rsid w:val="00F1565E"/>
    <w:rsid w:val="00F1637A"/>
    <w:rsid w:val="00F17586"/>
    <w:rsid w:val="00F178BF"/>
    <w:rsid w:val="00F2013A"/>
    <w:rsid w:val="00F20200"/>
    <w:rsid w:val="00F20AB0"/>
    <w:rsid w:val="00F20B26"/>
    <w:rsid w:val="00F2150B"/>
    <w:rsid w:val="00F215B4"/>
    <w:rsid w:val="00F21CE4"/>
    <w:rsid w:val="00F22B83"/>
    <w:rsid w:val="00F22CE4"/>
    <w:rsid w:val="00F23022"/>
    <w:rsid w:val="00F23590"/>
    <w:rsid w:val="00F241B3"/>
    <w:rsid w:val="00F248B3"/>
    <w:rsid w:val="00F25420"/>
    <w:rsid w:val="00F260A4"/>
    <w:rsid w:val="00F263F7"/>
    <w:rsid w:val="00F2686E"/>
    <w:rsid w:val="00F26DC0"/>
    <w:rsid w:val="00F26EA0"/>
    <w:rsid w:val="00F27ADC"/>
    <w:rsid w:val="00F30098"/>
    <w:rsid w:val="00F30622"/>
    <w:rsid w:val="00F3067F"/>
    <w:rsid w:val="00F30774"/>
    <w:rsid w:val="00F307F1"/>
    <w:rsid w:val="00F31270"/>
    <w:rsid w:val="00F329AF"/>
    <w:rsid w:val="00F33A82"/>
    <w:rsid w:val="00F33DEB"/>
    <w:rsid w:val="00F342A8"/>
    <w:rsid w:val="00F34322"/>
    <w:rsid w:val="00F344DB"/>
    <w:rsid w:val="00F345AA"/>
    <w:rsid w:val="00F348D6"/>
    <w:rsid w:val="00F34A9E"/>
    <w:rsid w:val="00F34E05"/>
    <w:rsid w:val="00F35363"/>
    <w:rsid w:val="00F354B0"/>
    <w:rsid w:val="00F35646"/>
    <w:rsid w:val="00F3597D"/>
    <w:rsid w:val="00F35C2E"/>
    <w:rsid w:val="00F35D90"/>
    <w:rsid w:val="00F364E0"/>
    <w:rsid w:val="00F367AA"/>
    <w:rsid w:val="00F36C11"/>
    <w:rsid w:val="00F37BC3"/>
    <w:rsid w:val="00F37C8A"/>
    <w:rsid w:val="00F40458"/>
    <w:rsid w:val="00F415FC"/>
    <w:rsid w:val="00F41719"/>
    <w:rsid w:val="00F43062"/>
    <w:rsid w:val="00F43443"/>
    <w:rsid w:val="00F435BC"/>
    <w:rsid w:val="00F43803"/>
    <w:rsid w:val="00F43B4D"/>
    <w:rsid w:val="00F44184"/>
    <w:rsid w:val="00F44234"/>
    <w:rsid w:val="00F443A6"/>
    <w:rsid w:val="00F44F68"/>
    <w:rsid w:val="00F4569E"/>
    <w:rsid w:val="00F45FA9"/>
    <w:rsid w:val="00F46773"/>
    <w:rsid w:val="00F46A0D"/>
    <w:rsid w:val="00F46F28"/>
    <w:rsid w:val="00F4731B"/>
    <w:rsid w:val="00F47BD1"/>
    <w:rsid w:val="00F47F0E"/>
    <w:rsid w:val="00F50586"/>
    <w:rsid w:val="00F508CE"/>
    <w:rsid w:val="00F509A0"/>
    <w:rsid w:val="00F50E9B"/>
    <w:rsid w:val="00F51160"/>
    <w:rsid w:val="00F515F1"/>
    <w:rsid w:val="00F52BBD"/>
    <w:rsid w:val="00F52CF2"/>
    <w:rsid w:val="00F53142"/>
    <w:rsid w:val="00F53CA7"/>
    <w:rsid w:val="00F53CB7"/>
    <w:rsid w:val="00F54350"/>
    <w:rsid w:val="00F543CF"/>
    <w:rsid w:val="00F5499D"/>
    <w:rsid w:val="00F54B93"/>
    <w:rsid w:val="00F55A63"/>
    <w:rsid w:val="00F55CB8"/>
    <w:rsid w:val="00F56D3E"/>
    <w:rsid w:val="00F570DB"/>
    <w:rsid w:val="00F57927"/>
    <w:rsid w:val="00F62494"/>
    <w:rsid w:val="00F62781"/>
    <w:rsid w:val="00F628FA"/>
    <w:rsid w:val="00F62944"/>
    <w:rsid w:val="00F6377C"/>
    <w:rsid w:val="00F63815"/>
    <w:rsid w:val="00F6407B"/>
    <w:rsid w:val="00F64B56"/>
    <w:rsid w:val="00F65B5E"/>
    <w:rsid w:val="00F65BE3"/>
    <w:rsid w:val="00F65D0D"/>
    <w:rsid w:val="00F65F3E"/>
    <w:rsid w:val="00F671A0"/>
    <w:rsid w:val="00F6791A"/>
    <w:rsid w:val="00F67956"/>
    <w:rsid w:val="00F679D2"/>
    <w:rsid w:val="00F67A60"/>
    <w:rsid w:val="00F70010"/>
    <w:rsid w:val="00F7042E"/>
    <w:rsid w:val="00F7088B"/>
    <w:rsid w:val="00F71877"/>
    <w:rsid w:val="00F725F5"/>
    <w:rsid w:val="00F730D3"/>
    <w:rsid w:val="00F737D7"/>
    <w:rsid w:val="00F73B46"/>
    <w:rsid w:val="00F73DD1"/>
    <w:rsid w:val="00F7407E"/>
    <w:rsid w:val="00F74175"/>
    <w:rsid w:val="00F74433"/>
    <w:rsid w:val="00F74AD3"/>
    <w:rsid w:val="00F74C0E"/>
    <w:rsid w:val="00F74DDD"/>
    <w:rsid w:val="00F75365"/>
    <w:rsid w:val="00F76ACC"/>
    <w:rsid w:val="00F76D3A"/>
    <w:rsid w:val="00F776A0"/>
    <w:rsid w:val="00F77899"/>
    <w:rsid w:val="00F77E6E"/>
    <w:rsid w:val="00F80962"/>
    <w:rsid w:val="00F80E76"/>
    <w:rsid w:val="00F812AF"/>
    <w:rsid w:val="00F812C5"/>
    <w:rsid w:val="00F81AD2"/>
    <w:rsid w:val="00F8238B"/>
    <w:rsid w:val="00F82DD0"/>
    <w:rsid w:val="00F8382E"/>
    <w:rsid w:val="00F83AB3"/>
    <w:rsid w:val="00F83E64"/>
    <w:rsid w:val="00F83E78"/>
    <w:rsid w:val="00F84236"/>
    <w:rsid w:val="00F843B7"/>
    <w:rsid w:val="00F84A15"/>
    <w:rsid w:val="00F85C53"/>
    <w:rsid w:val="00F85DDE"/>
    <w:rsid w:val="00F85F51"/>
    <w:rsid w:val="00F86D70"/>
    <w:rsid w:val="00F86F66"/>
    <w:rsid w:val="00F8708B"/>
    <w:rsid w:val="00F87D3F"/>
    <w:rsid w:val="00F87DC7"/>
    <w:rsid w:val="00F87FDF"/>
    <w:rsid w:val="00F90294"/>
    <w:rsid w:val="00F90327"/>
    <w:rsid w:val="00F90606"/>
    <w:rsid w:val="00F908C6"/>
    <w:rsid w:val="00F90BE7"/>
    <w:rsid w:val="00F9165A"/>
    <w:rsid w:val="00F91F01"/>
    <w:rsid w:val="00F926DA"/>
    <w:rsid w:val="00F92A76"/>
    <w:rsid w:val="00F92FED"/>
    <w:rsid w:val="00F93341"/>
    <w:rsid w:val="00F93D04"/>
    <w:rsid w:val="00F9565B"/>
    <w:rsid w:val="00F95B3B"/>
    <w:rsid w:val="00F968BE"/>
    <w:rsid w:val="00F971C4"/>
    <w:rsid w:val="00F9778D"/>
    <w:rsid w:val="00F97D3B"/>
    <w:rsid w:val="00FA06AF"/>
    <w:rsid w:val="00FA080B"/>
    <w:rsid w:val="00FA09F5"/>
    <w:rsid w:val="00FA0B90"/>
    <w:rsid w:val="00FA0C6F"/>
    <w:rsid w:val="00FA0DBD"/>
    <w:rsid w:val="00FA1AD2"/>
    <w:rsid w:val="00FA1DB3"/>
    <w:rsid w:val="00FA207B"/>
    <w:rsid w:val="00FA26DB"/>
    <w:rsid w:val="00FA29E9"/>
    <w:rsid w:val="00FA2A5B"/>
    <w:rsid w:val="00FA2B77"/>
    <w:rsid w:val="00FA2D42"/>
    <w:rsid w:val="00FA2D57"/>
    <w:rsid w:val="00FA39E1"/>
    <w:rsid w:val="00FA407D"/>
    <w:rsid w:val="00FA53BD"/>
    <w:rsid w:val="00FA6075"/>
    <w:rsid w:val="00FA6697"/>
    <w:rsid w:val="00FA6C3D"/>
    <w:rsid w:val="00FA6DB8"/>
    <w:rsid w:val="00FA7359"/>
    <w:rsid w:val="00FA7430"/>
    <w:rsid w:val="00FA79D9"/>
    <w:rsid w:val="00FA79E6"/>
    <w:rsid w:val="00FB0495"/>
    <w:rsid w:val="00FB06EE"/>
    <w:rsid w:val="00FB076D"/>
    <w:rsid w:val="00FB07F1"/>
    <w:rsid w:val="00FB108A"/>
    <w:rsid w:val="00FB1097"/>
    <w:rsid w:val="00FB26C6"/>
    <w:rsid w:val="00FB2A90"/>
    <w:rsid w:val="00FB32AB"/>
    <w:rsid w:val="00FB377C"/>
    <w:rsid w:val="00FB3BAF"/>
    <w:rsid w:val="00FB439D"/>
    <w:rsid w:val="00FB445B"/>
    <w:rsid w:val="00FB4743"/>
    <w:rsid w:val="00FB496A"/>
    <w:rsid w:val="00FB4A4F"/>
    <w:rsid w:val="00FB53BD"/>
    <w:rsid w:val="00FB544A"/>
    <w:rsid w:val="00FB5558"/>
    <w:rsid w:val="00FB5605"/>
    <w:rsid w:val="00FB582D"/>
    <w:rsid w:val="00FB6452"/>
    <w:rsid w:val="00FB6873"/>
    <w:rsid w:val="00FB6A23"/>
    <w:rsid w:val="00FB6AC4"/>
    <w:rsid w:val="00FB6BCD"/>
    <w:rsid w:val="00FB6E7F"/>
    <w:rsid w:val="00FB73C3"/>
    <w:rsid w:val="00FC063D"/>
    <w:rsid w:val="00FC10ED"/>
    <w:rsid w:val="00FC1145"/>
    <w:rsid w:val="00FC1499"/>
    <w:rsid w:val="00FC1AB5"/>
    <w:rsid w:val="00FC1E37"/>
    <w:rsid w:val="00FC2589"/>
    <w:rsid w:val="00FC259E"/>
    <w:rsid w:val="00FC2A50"/>
    <w:rsid w:val="00FC2DE8"/>
    <w:rsid w:val="00FC2E35"/>
    <w:rsid w:val="00FC2EB6"/>
    <w:rsid w:val="00FC33CA"/>
    <w:rsid w:val="00FC3C05"/>
    <w:rsid w:val="00FC3EE8"/>
    <w:rsid w:val="00FC5356"/>
    <w:rsid w:val="00FC618E"/>
    <w:rsid w:val="00FC6A6B"/>
    <w:rsid w:val="00FC713A"/>
    <w:rsid w:val="00FC77C2"/>
    <w:rsid w:val="00FC7BE7"/>
    <w:rsid w:val="00FD03D1"/>
    <w:rsid w:val="00FD03E9"/>
    <w:rsid w:val="00FD0571"/>
    <w:rsid w:val="00FD0603"/>
    <w:rsid w:val="00FD0606"/>
    <w:rsid w:val="00FD08DC"/>
    <w:rsid w:val="00FD0EE3"/>
    <w:rsid w:val="00FD1D5C"/>
    <w:rsid w:val="00FD288F"/>
    <w:rsid w:val="00FD2B03"/>
    <w:rsid w:val="00FD375D"/>
    <w:rsid w:val="00FD4136"/>
    <w:rsid w:val="00FD426A"/>
    <w:rsid w:val="00FD4C58"/>
    <w:rsid w:val="00FD624C"/>
    <w:rsid w:val="00FD6275"/>
    <w:rsid w:val="00FD6CB8"/>
    <w:rsid w:val="00FD7155"/>
    <w:rsid w:val="00FD76B7"/>
    <w:rsid w:val="00FD7CC8"/>
    <w:rsid w:val="00FE01B9"/>
    <w:rsid w:val="00FE04A5"/>
    <w:rsid w:val="00FE076F"/>
    <w:rsid w:val="00FE09A9"/>
    <w:rsid w:val="00FE0B25"/>
    <w:rsid w:val="00FE0F33"/>
    <w:rsid w:val="00FE1014"/>
    <w:rsid w:val="00FE1529"/>
    <w:rsid w:val="00FE1E83"/>
    <w:rsid w:val="00FE2145"/>
    <w:rsid w:val="00FE2260"/>
    <w:rsid w:val="00FE2737"/>
    <w:rsid w:val="00FE2A5C"/>
    <w:rsid w:val="00FE2E22"/>
    <w:rsid w:val="00FE3B14"/>
    <w:rsid w:val="00FE414F"/>
    <w:rsid w:val="00FE4355"/>
    <w:rsid w:val="00FE439E"/>
    <w:rsid w:val="00FE45A2"/>
    <w:rsid w:val="00FE4731"/>
    <w:rsid w:val="00FE509E"/>
    <w:rsid w:val="00FE5405"/>
    <w:rsid w:val="00FE5D15"/>
    <w:rsid w:val="00FE5F88"/>
    <w:rsid w:val="00FE64A4"/>
    <w:rsid w:val="00FE69DD"/>
    <w:rsid w:val="00FE6B3F"/>
    <w:rsid w:val="00FE713C"/>
    <w:rsid w:val="00FE72F5"/>
    <w:rsid w:val="00FE7636"/>
    <w:rsid w:val="00FE799D"/>
    <w:rsid w:val="00FF06FC"/>
    <w:rsid w:val="00FF0881"/>
    <w:rsid w:val="00FF0A99"/>
    <w:rsid w:val="00FF14A2"/>
    <w:rsid w:val="00FF1E80"/>
    <w:rsid w:val="00FF2B64"/>
    <w:rsid w:val="00FF2E74"/>
    <w:rsid w:val="00FF30FD"/>
    <w:rsid w:val="00FF3458"/>
    <w:rsid w:val="00FF3BEF"/>
    <w:rsid w:val="00FF4765"/>
    <w:rsid w:val="00FF4AF6"/>
    <w:rsid w:val="00FF4B09"/>
    <w:rsid w:val="00FF5CF2"/>
    <w:rsid w:val="00FF5FF0"/>
    <w:rsid w:val="00FF6908"/>
    <w:rsid w:val="00FF6DF6"/>
    <w:rsid w:val="00FF77AB"/>
    <w:rsid w:val="00FF785D"/>
    <w:rsid w:val="00FF7B3C"/>
    <w:rsid w:val="01146600"/>
    <w:rsid w:val="01363977"/>
    <w:rsid w:val="013A49F3"/>
    <w:rsid w:val="013BAD74"/>
    <w:rsid w:val="0149E290"/>
    <w:rsid w:val="015225EB"/>
    <w:rsid w:val="0155924B"/>
    <w:rsid w:val="0165A19B"/>
    <w:rsid w:val="017101F0"/>
    <w:rsid w:val="01AF204B"/>
    <w:rsid w:val="01C4FE0F"/>
    <w:rsid w:val="01E858AC"/>
    <w:rsid w:val="01F4033C"/>
    <w:rsid w:val="020343F3"/>
    <w:rsid w:val="02065D96"/>
    <w:rsid w:val="025D643D"/>
    <w:rsid w:val="02601157"/>
    <w:rsid w:val="026460B1"/>
    <w:rsid w:val="02723B4C"/>
    <w:rsid w:val="02742EBA"/>
    <w:rsid w:val="02750775"/>
    <w:rsid w:val="027C437E"/>
    <w:rsid w:val="027F5C78"/>
    <w:rsid w:val="02A823F6"/>
    <w:rsid w:val="02BF7E9D"/>
    <w:rsid w:val="02C067A7"/>
    <w:rsid w:val="02F76F2E"/>
    <w:rsid w:val="033476D8"/>
    <w:rsid w:val="035007AD"/>
    <w:rsid w:val="035613CB"/>
    <w:rsid w:val="0356599D"/>
    <w:rsid w:val="03653B97"/>
    <w:rsid w:val="03669220"/>
    <w:rsid w:val="036E5A0E"/>
    <w:rsid w:val="03996111"/>
    <w:rsid w:val="03AEE966"/>
    <w:rsid w:val="03BB2383"/>
    <w:rsid w:val="03C01A85"/>
    <w:rsid w:val="03C85AC1"/>
    <w:rsid w:val="0413D985"/>
    <w:rsid w:val="045A2F7B"/>
    <w:rsid w:val="0470B7FE"/>
    <w:rsid w:val="04734E36"/>
    <w:rsid w:val="047B55E4"/>
    <w:rsid w:val="048C6FCD"/>
    <w:rsid w:val="048EAB3F"/>
    <w:rsid w:val="04AFDCA1"/>
    <w:rsid w:val="04B70427"/>
    <w:rsid w:val="04D01722"/>
    <w:rsid w:val="04DFBE62"/>
    <w:rsid w:val="04EC2202"/>
    <w:rsid w:val="04ED1ECF"/>
    <w:rsid w:val="050222E4"/>
    <w:rsid w:val="054C44D2"/>
    <w:rsid w:val="0566F1C2"/>
    <w:rsid w:val="05845141"/>
    <w:rsid w:val="059DF71F"/>
    <w:rsid w:val="05A04B89"/>
    <w:rsid w:val="05C80C33"/>
    <w:rsid w:val="05CEF6A7"/>
    <w:rsid w:val="05F3BAC8"/>
    <w:rsid w:val="06037FB5"/>
    <w:rsid w:val="060F5A0F"/>
    <w:rsid w:val="064F345F"/>
    <w:rsid w:val="064F562F"/>
    <w:rsid w:val="064FCAC9"/>
    <w:rsid w:val="066F0A51"/>
    <w:rsid w:val="069FC395"/>
    <w:rsid w:val="06BCCC0B"/>
    <w:rsid w:val="06C00D20"/>
    <w:rsid w:val="06DEA383"/>
    <w:rsid w:val="071D3211"/>
    <w:rsid w:val="07307F2B"/>
    <w:rsid w:val="076B683B"/>
    <w:rsid w:val="076C0DC9"/>
    <w:rsid w:val="077D30CF"/>
    <w:rsid w:val="079E3042"/>
    <w:rsid w:val="07B7C34E"/>
    <w:rsid w:val="07C2E2CB"/>
    <w:rsid w:val="07DC200A"/>
    <w:rsid w:val="080B79A9"/>
    <w:rsid w:val="0816C10F"/>
    <w:rsid w:val="082AF02F"/>
    <w:rsid w:val="083A66B1"/>
    <w:rsid w:val="083CD4C0"/>
    <w:rsid w:val="08449233"/>
    <w:rsid w:val="0847AA3A"/>
    <w:rsid w:val="086B1C43"/>
    <w:rsid w:val="087F6C12"/>
    <w:rsid w:val="08A34A3F"/>
    <w:rsid w:val="08A4D243"/>
    <w:rsid w:val="08AD9884"/>
    <w:rsid w:val="08BD9675"/>
    <w:rsid w:val="08CEDB68"/>
    <w:rsid w:val="08E51F99"/>
    <w:rsid w:val="0909C2D2"/>
    <w:rsid w:val="097CDF5C"/>
    <w:rsid w:val="097CF34E"/>
    <w:rsid w:val="098DC47F"/>
    <w:rsid w:val="0999D552"/>
    <w:rsid w:val="09AEA791"/>
    <w:rsid w:val="09DF1FBC"/>
    <w:rsid w:val="09FBEFB2"/>
    <w:rsid w:val="09FDA4EE"/>
    <w:rsid w:val="0A0AC1EE"/>
    <w:rsid w:val="0A10F4C2"/>
    <w:rsid w:val="0A2EACF1"/>
    <w:rsid w:val="0A3036E6"/>
    <w:rsid w:val="0A605E18"/>
    <w:rsid w:val="0A6DE264"/>
    <w:rsid w:val="0AC3E159"/>
    <w:rsid w:val="0AD356C3"/>
    <w:rsid w:val="0AD6E29C"/>
    <w:rsid w:val="0AF99CCC"/>
    <w:rsid w:val="0B0B00B6"/>
    <w:rsid w:val="0B2A3660"/>
    <w:rsid w:val="0B41714A"/>
    <w:rsid w:val="0BC18BCF"/>
    <w:rsid w:val="0BC380EE"/>
    <w:rsid w:val="0BC394A2"/>
    <w:rsid w:val="0BCD0E03"/>
    <w:rsid w:val="0C38A1DF"/>
    <w:rsid w:val="0C65431F"/>
    <w:rsid w:val="0CCC23D7"/>
    <w:rsid w:val="0CF375EF"/>
    <w:rsid w:val="0D0124F1"/>
    <w:rsid w:val="0D0D7232"/>
    <w:rsid w:val="0D0D77FD"/>
    <w:rsid w:val="0D163B32"/>
    <w:rsid w:val="0D1A9929"/>
    <w:rsid w:val="0D30E4FA"/>
    <w:rsid w:val="0D335BE4"/>
    <w:rsid w:val="0D4627B1"/>
    <w:rsid w:val="0D4F1E8F"/>
    <w:rsid w:val="0D527AFC"/>
    <w:rsid w:val="0D60A670"/>
    <w:rsid w:val="0DCD0A81"/>
    <w:rsid w:val="0DE1972E"/>
    <w:rsid w:val="0DEEDC8A"/>
    <w:rsid w:val="0DF6882C"/>
    <w:rsid w:val="0E1173DD"/>
    <w:rsid w:val="0E383FA9"/>
    <w:rsid w:val="0E5DF2B0"/>
    <w:rsid w:val="0E5F9773"/>
    <w:rsid w:val="0E6B1B66"/>
    <w:rsid w:val="0EA9B6A7"/>
    <w:rsid w:val="0EBC1FF1"/>
    <w:rsid w:val="0ED2E9FA"/>
    <w:rsid w:val="0ED6A40C"/>
    <w:rsid w:val="0ED7D3DC"/>
    <w:rsid w:val="0F0E2EE7"/>
    <w:rsid w:val="0F2267A2"/>
    <w:rsid w:val="0F2579BF"/>
    <w:rsid w:val="0F2C10A7"/>
    <w:rsid w:val="0F2E6AB2"/>
    <w:rsid w:val="0F408D12"/>
    <w:rsid w:val="0F58F62E"/>
    <w:rsid w:val="0F8ECE79"/>
    <w:rsid w:val="0FBC86D7"/>
    <w:rsid w:val="0FBE9041"/>
    <w:rsid w:val="0FC81BF6"/>
    <w:rsid w:val="104A335B"/>
    <w:rsid w:val="104B71B3"/>
    <w:rsid w:val="104DA664"/>
    <w:rsid w:val="1062D258"/>
    <w:rsid w:val="10A9C7B4"/>
    <w:rsid w:val="10B08D3A"/>
    <w:rsid w:val="10B0C18F"/>
    <w:rsid w:val="10BC4390"/>
    <w:rsid w:val="10D9186C"/>
    <w:rsid w:val="1103A6E2"/>
    <w:rsid w:val="1105CD57"/>
    <w:rsid w:val="1144F513"/>
    <w:rsid w:val="11481371"/>
    <w:rsid w:val="11527417"/>
    <w:rsid w:val="1175A1FF"/>
    <w:rsid w:val="117B318D"/>
    <w:rsid w:val="1191EAC1"/>
    <w:rsid w:val="119CAC17"/>
    <w:rsid w:val="11A53AB2"/>
    <w:rsid w:val="11CA4493"/>
    <w:rsid w:val="11E92AEA"/>
    <w:rsid w:val="122FFEAA"/>
    <w:rsid w:val="123A2478"/>
    <w:rsid w:val="12560E61"/>
    <w:rsid w:val="1257C55C"/>
    <w:rsid w:val="126088FC"/>
    <w:rsid w:val="12634F1A"/>
    <w:rsid w:val="126881FD"/>
    <w:rsid w:val="126B9B7C"/>
    <w:rsid w:val="12941F61"/>
    <w:rsid w:val="12A680FE"/>
    <w:rsid w:val="12DAD236"/>
    <w:rsid w:val="12DD0D32"/>
    <w:rsid w:val="12E02639"/>
    <w:rsid w:val="12F48F2F"/>
    <w:rsid w:val="1303DE46"/>
    <w:rsid w:val="1316B74C"/>
    <w:rsid w:val="1318B882"/>
    <w:rsid w:val="134F5A3A"/>
    <w:rsid w:val="139459A8"/>
    <w:rsid w:val="1395BA6E"/>
    <w:rsid w:val="139822E6"/>
    <w:rsid w:val="139885CE"/>
    <w:rsid w:val="13A64CA1"/>
    <w:rsid w:val="13AA254C"/>
    <w:rsid w:val="13B1FC83"/>
    <w:rsid w:val="13EB9A02"/>
    <w:rsid w:val="1402E03F"/>
    <w:rsid w:val="140AD1AD"/>
    <w:rsid w:val="14182FFF"/>
    <w:rsid w:val="1431208C"/>
    <w:rsid w:val="14347A8B"/>
    <w:rsid w:val="1440EF14"/>
    <w:rsid w:val="1447690C"/>
    <w:rsid w:val="14625868"/>
    <w:rsid w:val="1470B7EC"/>
    <w:rsid w:val="1483DC8F"/>
    <w:rsid w:val="14889754"/>
    <w:rsid w:val="14C3E5E8"/>
    <w:rsid w:val="14C9E9A2"/>
    <w:rsid w:val="14D61D3B"/>
    <w:rsid w:val="14EC887F"/>
    <w:rsid w:val="15031B5B"/>
    <w:rsid w:val="15128873"/>
    <w:rsid w:val="1530122E"/>
    <w:rsid w:val="1534BE1E"/>
    <w:rsid w:val="153DFF80"/>
    <w:rsid w:val="15542CBA"/>
    <w:rsid w:val="155585FA"/>
    <w:rsid w:val="155EA270"/>
    <w:rsid w:val="155F1E0A"/>
    <w:rsid w:val="15BB0D72"/>
    <w:rsid w:val="15BCFB18"/>
    <w:rsid w:val="15C4BE0F"/>
    <w:rsid w:val="15DAC7CC"/>
    <w:rsid w:val="15DCBEA2"/>
    <w:rsid w:val="15F15A79"/>
    <w:rsid w:val="161CA992"/>
    <w:rsid w:val="163C3B16"/>
    <w:rsid w:val="1642D041"/>
    <w:rsid w:val="16492B16"/>
    <w:rsid w:val="164B5AD8"/>
    <w:rsid w:val="16A588AD"/>
    <w:rsid w:val="16A87676"/>
    <w:rsid w:val="16A967FD"/>
    <w:rsid w:val="16A97CAD"/>
    <w:rsid w:val="16AAC9C6"/>
    <w:rsid w:val="16C24777"/>
    <w:rsid w:val="16D08DF1"/>
    <w:rsid w:val="16DE9EE0"/>
    <w:rsid w:val="16E68E25"/>
    <w:rsid w:val="16F163AC"/>
    <w:rsid w:val="16FB22FB"/>
    <w:rsid w:val="16FD7612"/>
    <w:rsid w:val="170144BE"/>
    <w:rsid w:val="170D535D"/>
    <w:rsid w:val="171133C6"/>
    <w:rsid w:val="1741D9BE"/>
    <w:rsid w:val="17675095"/>
    <w:rsid w:val="177225AC"/>
    <w:rsid w:val="177437EF"/>
    <w:rsid w:val="178629CF"/>
    <w:rsid w:val="1794384E"/>
    <w:rsid w:val="179E31A7"/>
    <w:rsid w:val="17AB54EE"/>
    <w:rsid w:val="17B5A309"/>
    <w:rsid w:val="17D6F61C"/>
    <w:rsid w:val="17DD6BEA"/>
    <w:rsid w:val="17EFC984"/>
    <w:rsid w:val="17F4A38F"/>
    <w:rsid w:val="17F9DFA5"/>
    <w:rsid w:val="180937E0"/>
    <w:rsid w:val="1816C33B"/>
    <w:rsid w:val="182F3C57"/>
    <w:rsid w:val="18412665"/>
    <w:rsid w:val="1845FDAD"/>
    <w:rsid w:val="1848BF16"/>
    <w:rsid w:val="188A193B"/>
    <w:rsid w:val="189CE4AA"/>
    <w:rsid w:val="18B5DD35"/>
    <w:rsid w:val="18BA86CE"/>
    <w:rsid w:val="18D64979"/>
    <w:rsid w:val="18E126B2"/>
    <w:rsid w:val="18F92F61"/>
    <w:rsid w:val="18FA95F2"/>
    <w:rsid w:val="1963E317"/>
    <w:rsid w:val="196DB008"/>
    <w:rsid w:val="19929779"/>
    <w:rsid w:val="1997CB1F"/>
    <w:rsid w:val="19C71CDF"/>
    <w:rsid w:val="19D62CA7"/>
    <w:rsid w:val="19DA93E0"/>
    <w:rsid w:val="19E352F9"/>
    <w:rsid w:val="19FD95B3"/>
    <w:rsid w:val="1A1B509C"/>
    <w:rsid w:val="1A1E61B8"/>
    <w:rsid w:val="1A1EBFA2"/>
    <w:rsid w:val="1A209050"/>
    <w:rsid w:val="1A20EADA"/>
    <w:rsid w:val="1A25CCDD"/>
    <w:rsid w:val="1A276D40"/>
    <w:rsid w:val="1A41DE1D"/>
    <w:rsid w:val="1A59CCF2"/>
    <w:rsid w:val="1A6C0560"/>
    <w:rsid w:val="1A75BFB4"/>
    <w:rsid w:val="1A80E794"/>
    <w:rsid w:val="1AA3003F"/>
    <w:rsid w:val="1AD92C68"/>
    <w:rsid w:val="1AECAC53"/>
    <w:rsid w:val="1B223092"/>
    <w:rsid w:val="1B2F5E2E"/>
    <w:rsid w:val="1B40B5C4"/>
    <w:rsid w:val="1B429AAB"/>
    <w:rsid w:val="1B8463F4"/>
    <w:rsid w:val="1BA5BA2A"/>
    <w:rsid w:val="1BB3D66B"/>
    <w:rsid w:val="1BD1774F"/>
    <w:rsid w:val="1C180E3B"/>
    <w:rsid w:val="1C2FA6FE"/>
    <w:rsid w:val="1C38369A"/>
    <w:rsid w:val="1C7EB55A"/>
    <w:rsid w:val="1C95A74E"/>
    <w:rsid w:val="1CCA5333"/>
    <w:rsid w:val="1CD2778F"/>
    <w:rsid w:val="1CE7BB83"/>
    <w:rsid w:val="1CFDBB4B"/>
    <w:rsid w:val="1D1D26D4"/>
    <w:rsid w:val="1D2F4DF9"/>
    <w:rsid w:val="1D337F7A"/>
    <w:rsid w:val="1D3BB02C"/>
    <w:rsid w:val="1D4B503C"/>
    <w:rsid w:val="1D522CE0"/>
    <w:rsid w:val="1D539A02"/>
    <w:rsid w:val="1D7FDD3B"/>
    <w:rsid w:val="1DA188C5"/>
    <w:rsid w:val="1DB1F3FD"/>
    <w:rsid w:val="1DBF5629"/>
    <w:rsid w:val="1DC49163"/>
    <w:rsid w:val="1DEEBCD6"/>
    <w:rsid w:val="1DF6F691"/>
    <w:rsid w:val="1E116C12"/>
    <w:rsid w:val="1E147198"/>
    <w:rsid w:val="1E153014"/>
    <w:rsid w:val="1E1C82D8"/>
    <w:rsid w:val="1E1DB1E3"/>
    <w:rsid w:val="1E45EA08"/>
    <w:rsid w:val="1E627835"/>
    <w:rsid w:val="1E65D75C"/>
    <w:rsid w:val="1E8470F6"/>
    <w:rsid w:val="1E8F7441"/>
    <w:rsid w:val="1EA4ECA7"/>
    <w:rsid w:val="1EA60192"/>
    <w:rsid w:val="1EAC8D57"/>
    <w:rsid w:val="1EC9EE31"/>
    <w:rsid w:val="1EDA2251"/>
    <w:rsid w:val="1EEA6109"/>
    <w:rsid w:val="1EFC81ED"/>
    <w:rsid w:val="1F278731"/>
    <w:rsid w:val="1F2B1147"/>
    <w:rsid w:val="1F383C36"/>
    <w:rsid w:val="1F46871C"/>
    <w:rsid w:val="1F54A791"/>
    <w:rsid w:val="1F865E9F"/>
    <w:rsid w:val="1FA44ECF"/>
    <w:rsid w:val="1FB41AD7"/>
    <w:rsid w:val="1FBBE024"/>
    <w:rsid w:val="1FC17B28"/>
    <w:rsid w:val="1FD6B48A"/>
    <w:rsid w:val="1FE4CB85"/>
    <w:rsid w:val="1FFF484C"/>
    <w:rsid w:val="2002EB15"/>
    <w:rsid w:val="2007A41B"/>
    <w:rsid w:val="2012D9F9"/>
    <w:rsid w:val="2041EBF8"/>
    <w:rsid w:val="2044A9AA"/>
    <w:rsid w:val="207189FE"/>
    <w:rsid w:val="207B71B3"/>
    <w:rsid w:val="20A1028E"/>
    <w:rsid w:val="20A92073"/>
    <w:rsid w:val="20CC1D74"/>
    <w:rsid w:val="2152DB4F"/>
    <w:rsid w:val="2154F991"/>
    <w:rsid w:val="216F9315"/>
    <w:rsid w:val="2182421E"/>
    <w:rsid w:val="2199F619"/>
    <w:rsid w:val="21A8900E"/>
    <w:rsid w:val="21AF807A"/>
    <w:rsid w:val="21B05935"/>
    <w:rsid w:val="21C6A109"/>
    <w:rsid w:val="21C7BB2A"/>
    <w:rsid w:val="21CBEEC6"/>
    <w:rsid w:val="21DFB656"/>
    <w:rsid w:val="21E241AC"/>
    <w:rsid w:val="2206F25C"/>
    <w:rsid w:val="220C1AA1"/>
    <w:rsid w:val="2238B636"/>
    <w:rsid w:val="2241F25B"/>
    <w:rsid w:val="227458BD"/>
    <w:rsid w:val="2292C74C"/>
    <w:rsid w:val="22B118FD"/>
    <w:rsid w:val="22BF3CC3"/>
    <w:rsid w:val="22C239F0"/>
    <w:rsid w:val="22F71D1E"/>
    <w:rsid w:val="22FB3B9B"/>
    <w:rsid w:val="230C34E5"/>
    <w:rsid w:val="232E75CE"/>
    <w:rsid w:val="237415E0"/>
    <w:rsid w:val="2378F168"/>
    <w:rsid w:val="23996345"/>
    <w:rsid w:val="23C7A0C1"/>
    <w:rsid w:val="23E610E8"/>
    <w:rsid w:val="240A9630"/>
    <w:rsid w:val="24151A16"/>
    <w:rsid w:val="2432D7B9"/>
    <w:rsid w:val="24365F2E"/>
    <w:rsid w:val="24553863"/>
    <w:rsid w:val="246B2B5C"/>
    <w:rsid w:val="248DCEDC"/>
    <w:rsid w:val="249B500C"/>
    <w:rsid w:val="24B0C4B5"/>
    <w:rsid w:val="24B27D4B"/>
    <w:rsid w:val="24C1ADD2"/>
    <w:rsid w:val="24C44C7A"/>
    <w:rsid w:val="24DD7F75"/>
    <w:rsid w:val="24DDFB29"/>
    <w:rsid w:val="24E6508E"/>
    <w:rsid w:val="25061C41"/>
    <w:rsid w:val="252100FB"/>
    <w:rsid w:val="255BEC54"/>
    <w:rsid w:val="2561A3AA"/>
    <w:rsid w:val="2565C9C9"/>
    <w:rsid w:val="257F5C6B"/>
    <w:rsid w:val="258C1C0D"/>
    <w:rsid w:val="25904A3B"/>
    <w:rsid w:val="2596FA8B"/>
    <w:rsid w:val="259D9D5D"/>
    <w:rsid w:val="25AE17D3"/>
    <w:rsid w:val="25B63A13"/>
    <w:rsid w:val="25C38BF6"/>
    <w:rsid w:val="25CAB08D"/>
    <w:rsid w:val="25CD1483"/>
    <w:rsid w:val="25D57C7B"/>
    <w:rsid w:val="25DCA7AB"/>
    <w:rsid w:val="25F41AFE"/>
    <w:rsid w:val="2602EF4E"/>
    <w:rsid w:val="2627742E"/>
    <w:rsid w:val="264F44F2"/>
    <w:rsid w:val="26506A40"/>
    <w:rsid w:val="2671C7F2"/>
    <w:rsid w:val="26861093"/>
    <w:rsid w:val="26A0590B"/>
    <w:rsid w:val="26C2DCF9"/>
    <w:rsid w:val="26FFD75E"/>
    <w:rsid w:val="27399747"/>
    <w:rsid w:val="2742A9FC"/>
    <w:rsid w:val="274B2741"/>
    <w:rsid w:val="2785C68C"/>
    <w:rsid w:val="279516B9"/>
    <w:rsid w:val="27990300"/>
    <w:rsid w:val="27D85202"/>
    <w:rsid w:val="27D964E3"/>
    <w:rsid w:val="27E58410"/>
    <w:rsid w:val="27F54A77"/>
    <w:rsid w:val="2801AFB9"/>
    <w:rsid w:val="28036C13"/>
    <w:rsid w:val="281F6AA2"/>
    <w:rsid w:val="28252754"/>
    <w:rsid w:val="2827B073"/>
    <w:rsid w:val="283927BD"/>
    <w:rsid w:val="286422C7"/>
    <w:rsid w:val="2890B66F"/>
    <w:rsid w:val="28933DFC"/>
    <w:rsid w:val="28A1FEE7"/>
    <w:rsid w:val="28BE1993"/>
    <w:rsid w:val="28C922B4"/>
    <w:rsid w:val="28D8A2B6"/>
    <w:rsid w:val="28F93152"/>
    <w:rsid w:val="28FB7367"/>
    <w:rsid w:val="29199AD9"/>
    <w:rsid w:val="29210CAE"/>
    <w:rsid w:val="2937654A"/>
    <w:rsid w:val="2944A456"/>
    <w:rsid w:val="295AD5DF"/>
    <w:rsid w:val="295B2854"/>
    <w:rsid w:val="2963C042"/>
    <w:rsid w:val="297D5F0D"/>
    <w:rsid w:val="29AA162F"/>
    <w:rsid w:val="29D858DB"/>
    <w:rsid w:val="29DED2F3"/>
    <w:rsid w:val="29F318A9"/>
    <w:rsid w:val="29F99F99"/>
    <w:rsid w:val="2A327085"/>
    <w:rsid w:val="2A4CB0C5"/>
    <w:rsid w:val="2A5661F9"/>
    <w:rsid w:val="2A6F9BAC"/>
    <w:rsid w:val="2A7A9B6E"/>
    <w:rsid w:val="2A8EC09C"/>
    <w:rsid w:val="2AACB6E0"/>
    <w:rsid w:val="2ABAA768"/>
    <w:rsid w:val="2AC67886"/>
    <w:rsid w:val="2ACC9230"/>
    <w:rsid w:val="2ACF46D6"/>
    <w:rsid w:val="2AE43F0F"/>
    <w:rsid w:val="2AE870F2"/>
    <w:rsid w:val="2AED9328"/>
    <w:rsid w:val="2B068EC3"/>
    <w:rsid w:val="2B344CEC"/>
    <w:rsid w:val="2B6537E2"/>
    <w:rsid w:val="2B6F2A20"/>
    <w:rsid w:val="2B7076A2"/>
    <w:rsid w:val="2B72997F"/>
    <w:rsid w:val="2B762227"/>
    <w:rsid w:val="2B80B237"/>
    <w:rsid w:val="2B89F104"/>
    <w:rsid w:val="2BA0330F"/>
    <w:rsid w:val="2BAACF19"/>
    <w:rsid w:val="2BCC4692"/>
    <w:rsid w:val="2BD63904"/>
    <w:rsid w:val="2C1021D3"/>
    <w:rsid w:val="2C1275AB"/>
    <w:rsid w:val="2C62F7DB"/>
    <w:rsid w:val="2CC203D9"/>
    <w:rsid w:val="2CCBE8A2"/>
    <w:rsid w:val="2CD51431"/>
    <w:rsid w:val="2CE98218"/>
    <w:rsid w:val="2CF94BC6"/>
    <w:rsid w:val="2D06307F"/>
    <w:rsid w:val="2D1AD5B8"/>
    <w:rsid w:val="2D3B4D5D"/>
    <w:rsid w:val="2D4B4C72"/>
    <w:rsid w:val="2D5217DA"/>
    <w:rsid w:val="2D55823C"/>
    <w:rsid w:val="2D5A7974"/>
    <w:rsid w:val="2DB09BCD"/>
    <w:rsid w:val="2DD09BCA"/>
    <w:rsid w:val="2DD890A7"/>
    <w:rsid w:val="2DFFBAB9"/>
    <w:rsid w:val="2E014E19"/>
    <w:rsid w:val="2E0F39C5"/>
    <w:rsid w:val="2E399679"/>
    <w:rsid w:val="2E4CF372"/>
    <w:rsid w:val="2E56CCC1"/>
    <w:rsid w:val="2E5E8680"/>
    <w:rsid w:val="2ED05634"/>
    <w:rsid w:val="2EDB19CD"/>
    <w:rsid w:val="2EEFB93B"/>
    <w:rsid w:val="2EF7CDFF"/>
    <w:rsid w:val="2F4ED4A6"/>
    <w:rsid w:val="2F76A729"/>
    <w:rsid w:val="2F7C6E77"/>
    <w:rsid w:val="2F9EE247"/>
    <w:rsid w:val="2FA26B9D"/>
    <w:rsid w:val="2FB17E54"/>
    <w:rsid w:val="2FB9E9D7"/>
    <w:rsid w:val="2FCEEDEC"/>
    <w:rsid w:val="2FD98FF9"/>
    <w:rsid w:val="2FE83DA4"/>
    <w:rsid w:val="2FF7B6F5"/>
    <w:rsid w:val="30124EB6"/>
    <w:rsid w:val="302A6B5B"/>
    <w:rsid w:val="3033B450"/>
    <w:rsid w:val="303D4666"/>
    <w:rsid w:val="303DA69A"/>
    <w:rsid w:val="304A60C0"/>
    <w:rsid w:val="305AB8EE"/>
    <w:rsid w:val="30965993"/>
    <w:rsid w:val="309FCAF7"/>
    <w:rsid w:val="30A441BF"/>
    <w:rsid w:val="30BD4831"/>
    <w:rsid w:val="30CCB2DD"/>
    <w:rsid w:val="30CE1813"/>
    <w:rsid w:val="30D7C40D"/>
    <w:rsid w:val="30EA81A3"/>
    <w:rsid w:val="30F18ADB"/>
    <w:rsid w:val="30FAA717"/>
    <w:rsid w:val="30FE8B58"/>
    <w:rsid w:val="31052EB7"/>
    <w:rsid w:val="311BFC65"/>
    <w:rsid w:val="315F58AE"/>
    <w:rsid w:val="318213E6"/>
    <w:rsid w:val="31838488"/>
    <w:rsid w:val="318A55B0"/>
    <w:rsid w:val="31950E9D"/>
    <w:rsid w:val="31AEB91D"/>
    <w:rsid w:val="31B4CE14"/>
    <w:rsid w:val="31B66F3A"/>
    <w:rsid w:val="31C0AED7"/>
    <w:rsid w:val="31CCE767"/>
    <w:rsid w:val="320EA4BB"/>
    <w:rsid w:val="322B29CF"/>
    <w:rsid w:val="322D2AE6"/>
    <w:rsid w:val="32356A97"/>
    <w:rsid w:val="3253118C"/>
    <w:rsid w:val="325B5758"/>
    <w:rsid w:val="325F6C33"/>
    <w:rsid w:val="327CC275"/>
    <w:rsid w:val="32850DBB"/>
    <w:rsid w:val="32866898"/>
    <w:rsid w:val="3296F2C2"/>
    <w:rsid w:val="329E41CF"/>
    <w:rsid w:val="32ADFF08"/>
    <w:rsid w:val="32C425B6"/>
    <w:rsid w:val="32C9FFFE"/>
    <w:rsid w:val="32FE5D91"/>
    <w:rsid w:val="330A23F4"/>
    <w:rsid w:val="33306502"/>
    <w:rsid w:val="334DC17D"/>
    <w:rsid w:val="3371A8C5"/>
    <w:rsid w:val="33821A4E"/>
    <w:rsid w:val="33833231"/>
    <w:rsid w:val="3386FB6F"/>
    <w:rsid w:val="339B4C48"/>
    <w:rsid w:val="339BB6B6"/>
    <w:rsid w:val="339D87BA"/>
    <w:rsid w:val="33A34FB0"/>
    <w:rsid w:val="33A4F29D"/>
    <w:rsid w:val="33B40186"/>
    <w:rsid w:val="33B67D46"/>
    <w:rsid w:val="33C3A32C"/>
    <w:rsid w:val="33D80735"/>
    <w:rsid w:val="33E1E146"/>
    <w:rsid w:val="3409E478"/>
    <w:rsid w:val="34A5511F"/>
    <w:rsid w:val="34BE8F76"/>
    <w:rsid w:val="34DC693D"/>
    <w:rsid w:val="34E55DC0"/>
    <w:rsid w:val="34E593BB"/>
    <w:rsid w:val="34E6BE86"/>
    <w:rsid w:val="352B1073"/>
    <w:rsid w:val="352C7BF4"/>
    <w:rsid w:val="3532BBF3"/>
    <w:rsid w:val="355DC137"/>
    <w:rsid w:val="3569A9D1"/>
    <w:rsid w:val="358C3A7F"/>
    <w:rsid w:val="3596E9D0"/>
    <w:rsid w:val="35A9DB63"/>
    <w:rsid w:val="35BC4094"/>
    <w:rsid w:val="35E21E8F"/>
    <w:rsid w:val="35FD29F8"/>
    <w:rsid w:val="35FFD4CF"/>
    <w:rsid w:val="36186ED3"/>
    <w:rsid w:val="362E8417"/>
    <w:rsid w:val="3632A4E9"/>
    <w:rsid w:val="36350C0D"/>
    <w:rsid w:val="36529674"/>
    <w:rsid w:val="365AC068"/>
    <w:rsid w:val="365D2CE7"/>
    <w:rsid w:val="369B4641"/>
    <w:rsid w:val="36A51EE1"/>
    <w:rsid w:val="36CF3FFA"/>
    <w:rsid w:val="3707A541"/>
    <w:rsid w:val="3715656F"/>
    <w:rsid w:val="3778D064"/>
    <w:rsid w:val="377B2622"/>
    <w:rsid w:val="37919DB7"/>
    <w:rsid w:val="37BE6B16"/>
    <w:rsid w:val="37CBB3CD"/>
    <w:rsid w:val="37E0A1A8"/>
    <w:rsid w:val="37E2F047"/>
    <w:rsid w:val="37E8F22A"/>
    <w:rsid w:val="37FB3D9A"/>
    <w:rsid w:val="382B05CF"/>
    <w:rsid w:val="385EB184"/>
    <w:rsid w:val="386BA769"/>
    <w:rsid w:val="38798E3B"/>
    <w:rsid w:val="388C53E5"/>
    <w:rsid w:val="388D21F3"/>
    <w:rsid w:val="38926F71"/>
    <w:rsid w:val="3896BEB4"/>
    <w:rsid w:val="38C725D3"/>
    <w:rsid w:val="38CDBC30"/>
    <w:rsid w:val="390EB81C"/>
    <w:rsid w:val="3922266E"/>
    <w:rsid w:val="392ED4A9"/>
    <w:rsid w:val="39439685"/>
    <w:rsid w:val="396413F5"/>
    <w:rsid w:val="39964DA2"/>
    <w:rsid w:val="39972695"/>
    <w:rsid w:val="39BCAB46"/>
    <w:rsid w:val="39E2F110"/>
    <w:rsid w:val="39FA8C7D"/>
    <w:rsid w:val="39FDF114"/>
    <w:rsid w:val="3A144FFF"/>
    <w:rsid w:val="3A150B08"/>
    <w:rsid w:val="3A18756A"/>
    <w:rsid w:val="3A1CEAE2"/>
    <w:rsid w:val="3A30B4E7"/>
    <w:rsid w:val="3A4809A3"/>
    <w:rsid w:val="3A597AE2"/>
    <w:rsid w:val="3AC21C37"/>
    <w:rsid w:val="3B0D8E62"/>
    <w:rsid w:val="3B1EE09E"/>
    <w:rsid w:val="3B56CEE8"/>
    <w:rsid w:val="3B5B4DE7"/>
    <w:rsid w:val="3B7A14E2"/>
    <w:rsid w:val="3BA6339E"/>
    <w:rsid w:val="3BC32974"/>
    <w:rsid w:val="3BE3E363"/>
    <w:rsid w:val="3BF128BF"/>
    <w:rsid w:val="3C0F7B20"/>
    <w:rsid w:val="3C0FF49A"/>
    <w:rsid w:val="3C199B93"/>
    <w:rsid w:val="3C2C1519"/>
    <w:rsid w:val="3C380C8F"/>
    <w:rsid w:val="3C38F407"/>
    <w:rsid w:val="3C61B9B0"/>
    <w:rsid w:val="3C7692AD"/>
    <w:rsid w:val="3CDFE258"/>
    <w:rsid w:val="3CF69409"/>
    <w:rsid w:val="3D04ED87"/>
    <w:rsid w:val="3D3F779A"/>
    <w:rsid w:val="3D6C0AAD"/>
    <w:rsid w:val="3D7C972E"/>
    <w:rsid w:val="3D7DF8EF"/>
    <w:rsid w:val="3D8891D6"/>
    <w:rsid w:val="3D8AB24D"/>
    <w:rsid w:val="3D8B92FF"/>
    <w:rsid w:val="3D999D69"/>
    <w:rsid w:val="3D9A7392"/>
    <w:rsid w:val="3DDFA8CB"/>
    <w:rsid w:val="3E25F032"/>
    <w:rsid w:val="3E288F55"/>
    <w:rsid w:val="3E3EC25A"/>
    <w:rsid w:val="3E5CB1D3"/>
    <w:rsid w:val="3E61C10E"/>
    <w:rsid w:val="3E69258E"/>
    <w:rsid w:val="3E6C91D9"/>
    <w:rsid w:val="3E7572CF"/>
    <w:rsid w:val="3E8F32A4"/>
    <w:rsid w:val="3E99A25D"/>
    <w:rsid w:val="3EA33C59"/>
    <w:rsid w:val="3EAD10F1"/>
    <w:rsid w:val="3EC9A2B5"/>
    <w:rsid w:val="3ED253BE"/>
    <w:rsid w:val="3EEAC13F"/>
    <w:rsid w:val="3EEF14BC"/>
    <w:rsid w:val="3EFE281B"/>
    <w:rsid w:val="3F12FB29"/>
    <w:rsid w:val="3F1EE1FE"/>
    <w:rsid w:val="3F41C6C5"/>
    <w:rsid w:val="3F4C0654"/>
    <w:rsid w:val="3F70F077"/>
    <w:rsid w:val="3F7417A5"/>
    <w:rsid w:val="3F7F0BF4"/>
    <w:rsid w:val="3F81FB37"/>
    <w:rsid w:val="3F87DE58"/>
    <w:rsid w:val="3F95377C"/>
    <w:rsid w:val="3FA5396A"/>
    <w:rsid w:val="3FA7EB8E"/>
    <w:rsid w:val="3FE14378"/>
    <w:rsid w:val="3FF64E9F"/>
    <w:rsid w:val="40034853"/>
    <w:rsid w:val="40184C68"/>
    <w:rsid w:val="403190BC"/>
    <w:rsid w:val="403A6807"/>
    <w:rsid w:val="403B0C4B"/>
    <w:rsid w:val="405E7CDF"/>
    <w:rsid w:val="40616029"/>
    <w:rsid w:val="4061BFD1"/>
    <w:rsid w:val="406B0E1D"/>
    <w:rsid w:val="408520A6"/>
    <w:rsid w:val="40A61AAA"/>
    <w:rsid w:val="40B62596"/>
    <w:rsid w:val="40D666CE"/>
    <w:rsid w:val="40DA8EB5"/>
    <w:rsid w:val="40E2A846"/>
    <w:rsid w:val="40EB5454"/>
    <w:rsid w:val="40F18C03"/>
    <w:rsid w:val="41025C68"/>
    <w:rsid w:val="412FFAB3"/>
    <w:rsid w:val="4133BAA0"/>
    <w:rsid w:val="41361880"/>
    <w:rsid w:val="414D6867"/>
    <w:rsid w:val="417327B4"/>
    <w:rsid w:val="418672C9"/>
    <w:rsid w:val="418B6731"/>
    <w:rsid w:val="419A46E2"/>
    <w:rsid w:val="41C5A476"/>
    <w:rsid w:val="41C7EC11"/>
    <w:rsid w:val="41DBD77B"/>
    <w:rsid w:val="41ECADAB"/>
    <w:rsid w:val="41EE31D5"/>
    <w:rsid w:val="420181A9"/>
    <w:rsid w:val="4232F5F3"/>
    <w:rsid w:val="4307027C"/>
    <w:rsid w:val="4308C316"/>
    <w:rsid w:val="432DF3ED"/>
    <w:rsid w:val="433A82C3"/>
    <w:rsid w:val="436281EA"/>
    <w:rsid w:val="439401FF"/>
    <w:rsid w:val="43A34498"/>
    <w:rsid w:val="43B32379"/>
    <w:rsid w:val="43BE879C"/>
    <w:rsid w:val="43ECF177"/>
    <w:rsid w:val="43F6E6A8"/>
    <w:rsid w:val="44075736"/>
    <w:rsid w:val="441DAFD3"/>
    <w:rsid w:val="44200FEC"/>
    <w:rsid w:val="44249F06"/>
    <w:rsid w:val="442FD94D"/>
    <w:rsid w:val="4432F4C3"/>
    <w:rsid w:val="4437ABB2"/>
    <w:rsid w:val="443E0A65"/>
    <w:rsid w:val="44553CDB"/>
    <w:rsid w:val="44620E2F"/>
    <w:rsid w:val="4470C3CA"/>
    <w:rsid w:val="447CDCF9"/>
    <w:rsid w:val="44912E3F"/>
    <w:rsid w:val="4491FFF0"/>
    <w:rsid w:val="44AFC0A4"/>
    <w:rsid w:val="44B62880"/>
    <w:rsid w:val="44BE65C5"/>
    <w:rsid w:val="44D0E0ED"/>
    <w:rsid w:val="44E8965D"/>
    <w:rsid w:val="45026F3C"/>
    <w:rsid w:val="450B0727"/>
    <w:rsid w:val="454A1CAE"/>
    <w:rsid w:val="454F8632"/>
    <w:rsid w:val="45590863"/>
    <w:rsid w:val="4574AF4A"/>
    <w:rsid w:val="457AE298"/>
    <w:rsid w:val="4583D80D"/>
    <w:rsid w:val="45952C1C"/>
    <w:rsid w:val="45A4B18C"/>
    <w:rsid w:val="45F8F675"/>
    <w:rsid w:val="460C0429"/>
    <w:rsid w:val="46177BA7"/>
    <w:rsid w:val="4647B302"/>
    <w:rsid w:val="468C5B09"/>
    <w:rsid w:val="46952778"/>
    <w:rsid w:val="46BBEC14"/>
    <w:rsid w:val="46D78D1A"/>
    <w:rsid w:val="46DFBF22"/>
    <w:rsid w:val="46EBF5E6"/>
    <w:rsid w:val="46EDB587"/>
    <w:rsid w:val="470BB3DE"/>
    <w:rsid w:val="471E97BC"/>
    <w:rsid w:val="471F9377"/>
    <w:rsid w:val="47485F10"/>
    <w:rsid w:val="476D3D36"/>
    <w:rsid w:val="47E3497A"/>
    <w:rsid w:val="47E88A8B"/>
    <w:rsid w:val="4818CAE9"/>
    <w:rsid w:val="4821DB19"/>
    <w:rsid w:val="48245431"/>
    <w:rsid w:val="484F4EAE"/>
    <w:rsid w:val="4889811C"/>
    <w:rsid w:val="4891F262"/>
    <w:rsid w:val="48BF9617"/>
    <w:rsid w:val="48C4B8B8"/>
    <w:rsid w:val="490CA176"/>
    <w:rsid w:val="4924361E"/>
    <w:rsid w:val="4926849C"/>
    <w:rsid w:val="4968BDFA"/>
    <w:rsid w:val="496EA852"/>
    <w:rsid w:val="497595E1"/>
    <w:rsid w:val="497F6230"/>
    <w:rsid w:val="498EF820"/>
    <w:rsid w:val="499842C8"/>
    <w:rsid w:val="499964CC"/>
    <w:rsid w:val="49D89C7F"/>
    <w:rsid w:val="49E621D1"/>
    <w:rsid w:val="49F77837"/>
    <w:rsid w:val="4A0315BD"/>
    <w:rsid w:val="4A13D73B"/>
    <w:rsid w:val="4A151210"/>
    <w:rsid w:val="4A325AB6"/>
    <w:rsid w:val="4A3D4922"/>
    <w:rsid w:val="4A51ED65"/>
    <w:rsid w:val="4A549906"/>
    <w:rsid w:val="4A575662"/>
    <w:rsid w:val="4A5AB090"/>
    <w:rsid w:val="4A5FCE3D"/>
    <w:rsid w:val="4A607E81"/>
    <w:rsid w:val="4A6FD17D"/>
    <w:rsid w:val="4A956BFF"/>
    <w:rsid w:val="4AC153DF"/>
    <w:rsid w:val="4AC6FC23"/>
    <w:rsid w:val="4AD9B034"/>
    <w:rsid w:val="4AEDEBFE"/>
    <w:rsid w:val="4B082154"/>
    <w:rsid w:val="4B083C78"/>
    <w:rsid w:val="4B0BCD54"/>
    <w:rsid w:val="4B0DD0F3"/>
    <w:rsid w:val="4B2A31D4"/>
    <w:rsid w:val="4B2C4B88"/>
    <w:rsid w:val="4B579BEA"/>
    <w:rsid w:val="4BA9EC8A"/>
    <w:rsid w:val="4BDF9814"/>
    <w:rsid w:val="4BF7B4E0"/>
    <w:rsid w:val="4C03F0CB"/>
    <w:rsid w:val="4C06D6B6"/>
    <w:rsid w:val="4C0ADEBD"/>
    <w:rsid w:val="4C12C420"/>
    <w:rsid w:val="4C1BEA38"/>
    <w:rsid w:val="4C37D7DE"/>
    <w:rsid w:val="4C591D71"/>
    <w:rsid w:val="4C5CD7C8"/>
    <w:rsid w:val="4C65D85A"/>
    <w:rsid w:val="4C6BE1B0"/>
    <w:rsid w:val="4C9CBE5A"/>
    <w:rsid w:val="4CA23BD9"/>
    <w:rsid w:val="4CC8EC2B"/>
    <w:rsid w:val="4CD8B4C6"/>
    <w:rsid w:val="4CE3AD87"/>
    <w:rsid w:val="4CF40CE9"/>
    <w:rsid w:val="4CF5579D"/>
    <w:rsid w:val="4D1CC674"/>
    <w:rsid w:val="4D3F7737"/>
    <w:rsid w:val="4D58A0ED"/>
    <w:rsid w:val="4D7B7C3D"/>
    <w:rsid w:val="4DA54165"/>
    <w:rsid w:val="4DBB04B5"/>
    <w:rsid w:val="4DC634A8"/>
    <w:rsid w:val="4DCD798A"/>
    <w:rsid w:val="4DD1840B"/>
    <w:rsid w:val="4DDCBC23"/>
    <w:rsid w:val="4DE8D78E"/>
    <w:rsid w:val="4DF66722"/>
    <w:rsid w:val="4E0774B1"/>
    <w:rsid w:val="4E3A86F9"/>
    <w:rsid w:val="4E4DE64B"/>
    <w:rsid w:val="4E51B45E"/>
    <w:rsid w:val="4E614C31"/>
    <w:rsid w:val="4E79AA45"/>
    <w:rsid w:val="4E7DE4F6"/>
    <w:rsid w:val="4E8ACF0A"/>
    <w:rsid w:val="4E9D38D1"/>
    <w:rsid w:val="4EA1AF99"/>
    <w:rsid w:val="4EA6FE71"/>
    <w:rsid w:val="4EAC8602"/>
    <w:rsid w:val="4ECD1B77"/>
    <w:rsid w:val="4EE845B2"/>
    <w:rsid w:val="4EFAF0DF"/>
    <w:rsid w:val="4F14B08C"/>
    <w:rsid w:val="4F1BE0DB"/>
    <w:rsid w:val="4F444B24"/>
    <w:rsid w:val="4F78BE5A"/>
    <w:rsid w:val="4F912BDB"/>
    <w:rsid w:val="4F9E57F5"/>
    <w:rsid w:val="4FB58B77"/>
    <w:rsid w:val="4FBE35D1"/>
    <w:rsid w:val="4FC33A57"/>
    <w:rsid w:val="4FE48CA8"/>
    <w:rsid w:val="4FFE7E53"/>
    <w:rsid w:val="4FFECCE8"/>
    <w:rsid w:val="5020DDEF"/>
    <w:rsid w:val="50280031"/>
    <w:rsid w:val="5042ACF3"/>
    <w:rsid w:val="504C7706"/>
    <w:rsid w:val="50696B4B"/>
    <w:rsid w:val="506AA8D7"/>
    <w:rsid w:val="508D42BA"/>
    <w:rsid w:val="50A79843"/>
    <w:rsid w:val="50A7ED2C"/>
    <w:rsid w:val="50D5C4B5"/>
    <w:rsid w:val="50D6A1F4"/>
    <w:rsid w:val="50E9950A"/>
    <w:rsid w:val="50F94D76"/>
    <w:rsid w:val="5105B1C4"/>
    <w:rsid w:val="510ABB1E"/>
    <w:rsid w:val="510E8A36"/>
    <w:rsid w:val="51126E66"/>
    <w:rsid w:val="51143981"/>
    <w:rsid w:val="51323484"/>
    <w:rsid w:val="5136B850"/>
    <w:rsid w:val="514092EE"/>
    <w:rsid w:val="517F1ED9"/>
    <w:rsid w:val="51A15925"/>
    <w:rsid w:val="51A7A043"/>
    <w:rsid w:val="51DB6399"/>
    <w:rsid w:val="51FD3262"/>
    <w:rsid w:val="521428D5"/>
    <w:rsid w:val="5241CF42"/>
    <w:rsid w:val="526FA839"/>
    <w:rsid w:val="5279DAC8"/>
    <w:rsid w:val="527B51AB"/>
    <w:rsid w:val="5288BDBF"/>
    <w:rsid w:val="528E7239"/>
    <w:rsid w:val="52906CE1"/>
    <w:rsid w:val="52968B0D"/>
    <w:rsid w:val="52ABD728"/>
    <w:rsid w:val="52C887DC"/>
    <w:rsid w:val="52DA2C1F"/>
    <w:rsid w:val="5306E4CE"/>
    <w:rsid w:val="531F71CC"/>
    <w:rsid w:val="53200CF9"/>
    <w:rsid w:val="532103F3"/>
    <w:rsid w:val="5325CF29"/>
    <w:rsid w:val="532E29B3"/>
    <w:rsid w:val="53414E92"/>
    <w:rsid w:val="536EA08A"/>
    <w:rsid w:val="5399431B"/>
    <w:rsid w:val="53A10C0D"/>
    <w:rsid w:val="53AC7ED4"/>
    <w:rsid w:val="53D08819"/>
    <w:rsid w:val="53EB113C"/>
    <w:rsid w:val="53F8C609"/>
    <w:rsid w:val="54193DAE"/>
    <w:rsid w:val="5436D7ED"/>
    <w:rsid w:val="54475154"/>
    <w:rsid w:val="544BA772"/>
    <w:rsid w:val="545BE002"/>
    <w:rsid w:val="546C5DCF"/>
    <w:rsid w:val="5479D5A3"/>
    <w:rsid w:val="547D6CBC"/>
    <w:rsid w:val="549CAA5F"/>
    <w:rsid w:val="54E8611D"/>
    <w:rsid w:val="55135AB3"/>
    <w:rsid w:val="551A37AC"/>
    <w:rsid w:val="55236677"/>
    <w:rsid w:val="5525A2B1"/>
    <w:rsid w:val="553BFBF0"/>
    <w:rsid w:val="553F2A0A"/>
    <w:rsid w:val="55474A3B"/>
    <w:rsid w:val="554BDB0A"/>
    <w:rsid w:val="557D3FD6"/>
    <w:rsid w:val="5599983A"/>
    <w:rsid w:val="55CEFFBA"/>
    <w:rsid w:val="560F7FE1"/>
    <w:rsid w:val="56131326"/>
    <w:rsid w:val="5615FE9C"/>
    <w:rsid w:val="561F2721"/>
    <w:rsid w:val="5623A674"/>
    <w:rsid w:val="5628AC42"/>
    <w:rsid w:val="56319C3B"/>
    <w:rsid w:val="563253A2"/>
    <w:rsid w:val="563458AF"/>
    <w:rsid w:val="564A0FA6"/>
    <w:rsid w:val="564DEF46"/>
    <w:rsid w:val="566484F1"/>
    <w:rsid w:val="5665A07B"/>
    <w:rsid w:val="566D3793"/>
    <w:rsid w:val="566E3B38"/>
    <w:rsid w:val="5683F053"/>
    <w:rsid w:val="56B5E88C"/>
    <w:rsid w:val="56C3BECC"/>
    <w:rsid w:val="56C6ED8F"/>
    <w:rsid w:val="56D370A4"/>
    <w:rsid w:val="56D91176"/>
    <w:rsid w:val="56E1B71E"/>
    <w:rsid w:val="56F59A31"/>
    <w:rsid w:val="570BE781"/>
    <w:rsid w:val="5740DE5A"/>
    <w:rsid w:val="575AAD27"/>
    <w:rsid w:val="5773DBA3"/>
    <w:rsid w:val="578EBEEE"/>
    <w:rsid w:val="578F3388"/>
    <w:rsid w:val="5790944E"/>
    <w:rsid w:val="57BF36B7"/>
    <w:rsid w:val="57F00CF9"/>
    <w:rsid w:val="57F01460"/>
    <w:rsid w:val="57F3DD9E"/>
    <w:rsid w:val="5800D964"/>
    <w:rsid w:val="584593F9"/>
    <w:rsid w:val="5846838F"/>
    <w:rsid w:val="58678C1B"/>
    <w:rsid w:val="589C3F82"/>
    <w:rsid w:val="58AAEBDC"/>
    <w:rsid w:val="58E0A7B6"/>
    <w:rsid w:val="58F6CDD6"/>
    <w:rsid w:val="590CD870"/>
    <w:rsid w:val="590D4805"/>
    <w:rsid w:val="5916F939"/>
    <w:rsid w:val="59305E3F"/>
    <w:rsid w:val="5936B3E6"/>
    <w:rsid w:val="594323CB"/>
    <w:rsid w:val="5988C292"/>
    <w:rsid w:val="598C55A4"/>
    <w:rsid w:val="5998D5E4"/>
    <w:rsid w:val="59A9F325"/>
    <w:rsid w:val="59D7F992"/>
    <w:rsid w:val="5A2535E2"/>
    <w:rsid w:val="5A446E50"/>
    <w:rsid w:val="5A5AEA38"/>
    <w:rsid w:val="5A646A5A"/>
    <w:rsid w:val="5A64AD8E"/>
    <w:rsid w:val="5A676A4A"/>
    <w:rsid w:val="5A677B76"/>
    <w:rsid w:val="5A872F46"/>
    <w:rsid w:val="5A899810"/>
    <w:rsid w:val="5ACA81C4"/>
    <w:rsid w:val="5ADEC15B"/>
    <w:rsid w:val="5AE3B3BE"/>
    <w:rsid w:val="5AF2D2F3"/>
    <w:rsid w:val="5AF530D3"/>
    <w:rsid w:val="5AF5ABE8"/>
    <w:rsid w:val="5B09594D"/>
    <w:rsid w:val="5B10B374"/>
    <w:rsid w:val="5B1159E4"/>
    <w:rsid w:val="5B2C01DE"/>
    <w:rsid w:val="5B4E8A1E"/>
    <w:rsid w:val="5B50C12D"/>
    <w:rsid w:val="5BAC4E09"/>
    <w:rsid w:val="5BB4B902"/>
    <w:rsid w:val="5BB97E5F"/>
    <w:rsid w:val="5BE01533"/>
    <w:rsid w:val="5BE2D65E"/>
    <w:rsid w:val="5C385D54"/>
    <w:rsid w:val="5C3F7AC6"/>
    <w:rsid w:val="5C40AD12"/>
    <w:rsid w:val="5C43235A"/>
    <w:rsid w:val="5C4DB6A8"/>
    <w:rsid w:val="5C5029B8"/>
    <w:rsid w:val="5C526339"/>
    <w:rsid w:val="5C5F60BE"/>
    <w:rsid w:val="5C67B8B6"/>
    <w:rsid w:val="5C6B40BF"/>
    <w:rsid w:val="5C72E0A9"/>
    <w:rsid w:val="5C85EC80"/>
    <w:rsid w:val="5C8A6F6B"/>
    <w:rsid w:val="5C92DF6D"/>
    <w:rsid w:val="5C96CAD5"/>
    <w:rsid w:val="5C97BBF5"/>
    <w:rsid w:val="5CA2093A"/>
    <w:rsid w:val="5CE863A9"/>
    <w:rsid w:val="5CF21407"/>
    <w:rsid w:val="5D3EB714"/>
    <w:rsid w:val="5D4A72C9"/>
    <w:rsid w:val="5D535682"/>
    <w:rsid w:val="5D5FCB01"/>
    <w:rsid w:val="5D801F5D"/>
    <w:rsid w:val="5D959D96"/>
    <w:rsid w:val="5DA5FAC8"/>
    <w:rsid w:val="5DB5E4F6"/>
    <w:rsid w:val="5DC234F1"/>
    <w:rsid w:val="5DC51DED"/>
    <w:rsid w:val="5DEE25C7"/>
    <w:rsid w:val="5DFCD182"/>
    <w:rsid w:val="5DFE310F"/>
    <w:rsid w:val="5E0167AA"/>
    <w:rsid w:val="5E0D9AE6"/>
    <w:rsid w:val="5E18BA32"/>
    <w:rsid w:val="5E303ED9"/>
    <w:rsid w:val="5E3AA3FB"/>
    <w:rsid w:val="5E3BE68A"/>
    <w:rsid w:val="5E3C48BE"/>
    <w:rsid w:val="5E897FB3"/>
    <w:rsid w:val="5E8A172B"/>
    <w:rsid w:val="5E919E5F"/>
    <w:rsid w:val="5E98877A"/>
    <w:rsid w:val="5E991677"/>
    <w:rsid w:val="5EA0E1A8"/>
    <w:rsid w:val="5EA7EA9D"/>
    <w:rsid w:val="5EABCE23"/>
    <w:rsid w:val="5EB2C7CE"/>
    <w:rsid w:val="5EB74C4E"/>
    <w:rsid w:val="5EB94A54"/>
    <w:rsid w:val="5EC60E8E"/>
    <w:rsid w:val="5ECC2AE9"/>
    <w:rsid w:val="5ED9050A"/>
    <w:rsid w:val="5EE9F2D0"/>
    <w:rsid w:val="5EF562E8"/>
    <w:rsid w:val="5F125D25"/>
    <w:rsid w:val="5F138584"/>
    <w:rsid w:val="5F206875"/>
    <w:rsid w:val="5F24FE60"/>
    <w:rsid w:val="5F48D857"/>
    <w:rsid w:val="5F97E78D"/>
    <w:rsid w:val="5F9FA242"/>
    <w:rsid w:val="5FA2480A"/>
    <w:rsid w:val="5FB3CFB7"/>
    <w:rsid w:val="5FB79BAF"/>
    <w:rsid w:val="5FC3EFBD"/>
    <w:rsid w:val="5FC52DF2"/>
    <w:rsid w:val="5FC9FBA6"/>
    <w:rsid w:val="5FD0DC61"/>
    <w:rsid w:val="6027ADF4"/>
    <w:rsid w:val="6029D903"/>
    <w:rsid w:val="60308F1C"/>
    <w:rsid w:val="605B373B"/>
    <w:rsid w:val="607EF204"/>
    <w:rsid w:val="608D2F40"/>
    <w:rsid w:val="60B4B0F2"/>
    <w:rsid w:val="60BE20B4"/>
    <w:rsid w:val="60BE8EFD"/>
    <w:rsid w:val="60C572CB"/>
    <w:rsid w:val="60CBC9EB"/>
    <w:rsid w:val="60D84B32"/>
    <w:rsid w:val="60E8C47B"/>
    <w:rsid w:val="60ED4F0D"/>
    <w:rsid w:val="60ED970E"/>
    <w:rsid w:val="6111C434"/>
    <w:rsid w:val="6115AB6B"/>
    <w:rsid w:val="611FF730"/>
    <w:rsid w:val="615F5331"/>
    <w:rsid w:val="617D2941"/>
    <w:rsid w:val="619981FC"/>
    <w:rsid w:val="61F0FC42"/>
    <w:rsid w:val="621BB8BC"/>
    <w:rsid w:val="622CC4B8"/>
    <w:rsid w:val="626BCA65"/>
    <w:rsid w:val="628B7C53"/>
    <w:rsid w:val="6297051B"/>
    <w:rsid w:val="62B3250A"/>
    <w:rsid w:val="62C5A0FB"/>
    <w:rsid w:val="62D108A8"/>
    <w:rsid w:val="62D740DB"/>
    <w:rsid w:val="62F74F71"/>
    <w:rsid w:val="62F9D0E2"/>
    <w:rsid w:val="6300AE3C"/>
    <w:rsid w:val="6301319E"/>
    <w:rsid w:val="6307CDF8"/>
    <w:rsid w:val="630CBA1D"/>
    <w:rsid w:val="63177487"/>
    <w:rsid w:val="63459115"/>
    <w:rsid w:val="6353B8BB"/>
    <w:rsid w:val="63807DA3"/>
    <w:rsid w:val="638B915C"/>
    <w:rsid w:val="63A5F500"/>
    <w:rsid w:val="63B3D5D8"/>
    <w:rsid w:val="63C3CC85"/>
    <w:rsid w:val="63D389FA"/>
    <w:rsid w:val="63D56674"/>
    <w:rsid w:val="63F174FA"/>
    <w:rsid w:val="63F33D21"/>
    <w:rsid w:val="63FD495A"/>
    <w:rsid w:val="640C30EE"/>
    <w:rsid w:val="64195D11"/>
    <w:rsid w:val="64334018"/>
    <w:rsid w:val="644BECBC"/>
    <w:rsid w:val="644E9827"/>
    <w:rsid w:val="646BDEFC"/>
    <w:rsid w:val="647EE03B"/>
    <w:rsid w:val="64866DEA"/>
    <w:rsid w:val="64A0064F"/>
    <w:rsid w:val="64A592E3"/>
    <w:rsid w:val="64B89F23"/>
    <w:rsid w:val="64BAED85"/>
    <w:rsid w:val="64C49FC8"/>
    <w:rsid w:val="64DD4D48"/>
    <w:rsid w:val="64E61A11"/>
    <w:rsid w:val="64EC5CE9"/>
    <w:rsid w:val="650F7F71"/>
    <w:rsid w:val="651F05EE"/>
    <w:rsid w:val="65210A88"/>
    <w:rsid w:val="65382880"/>
    <w:rsid w:val="653EBA10"/>
    <w:rsid w:val="65489A09"/>
    <w:rsid w:val="6550F6CE"/>
    <w:rsid w:val="655128A4"/>
    <w:rsid w:val="65525E4D"/>
    <w:rsid w:val="6570D22E"/>
    <w:rsid w:val="65A7CE7E"/>
    <w:rsid w:val="65D92F70"/>
    <w:rsid w:val="65E21281"/>
    <w:rsid w:val="65F0DA48"/>
    <w:rsid w:val="660FC421"/>
    <w:rsid w:val="6615FAC5"/>
    <w:rsid w:val="66437F04"/>
    <w:rsid w:val="66478ABA"/>
    <w:rsid w:val="6666DBF4"/>
    <w:rsid w:val="6681CEB3"/>
    <w:rsid w:val="6693253F"/>
    <w:rsid w:val="66A4E17C"/>
    <w:rsid w:val="66A9D9AA"/>
    <w:rsid w:val="66B8E972"/>
    <w:rsid w:val="66E528FA"/>
    <w:rsid w:val="66F55A9F"/>
    <w:rsid w:val="66FB9461"/>
    <w:rsid w:val="67079354"/>
    <w:rsid w:val="6713074C"/>
    <w:rsid w:val="67391663"/>
    <w:rsid w:val="674073D7"/>
    <w:rsid w:val="6748FCAF"/>
    <w:rsid w:val="675DE6BF"/>
    <w:rsid w:val="6762C396"/>
    <w:rsid w:val="6766A7AA"/>
    <w:rsid w:val="676DD4DC"/>
    <w:rsid w:val="677DFAB3"/>
    <w:rsid w:val="67DD177F"/>
    <w:rsid w:val="67FF3692"/>
    <w:rsid w:val="6825F6E4"/>
    <w:rsid w:val="6830CC6B"/>
    <w:rsid w:val="683F71C1"/>
    <w:rsid w:val="684B8F60"/>
    <w:rsid w:val="688136EA"/>
    <w:rsid w:val="68996DC0"/>
    <w:rsid w:val="68D7146C"/>
    <w:rsid w:val="68E1CD20"/>
    <w:rsid w:val="68F39B95"/>
    <w:rsid w:val="69116116"/>
    <w:rsid w:val="691F3289"/>
    <w:rsid w:val="6922820F"/>
    <w:rsid w:val="6936FF94"/>
    <w:rsid w:val="69470AD4"/>
    <w:rsid w:val="696476C9"/>
    <w:rsid w:val="6993CAEA"/>
    <w:rsid w:val="69BD96A6"/>
    <w:rsid w:val="69CF1447"/>
    <w:rsid w:val="69DD1DA8"/>
    <w:rsid w:val="69F411A9"/>
    <w:rsid w:val="69FD0887"/>
    <w:rsid w:val="6A001F98"/>
    <w:rsid w:val="6A29A321"/>
    <w:rsid w:val="6A2BB8F0"/>
    <w:rsid w:val="6A68ADD6"/>
    <w:rsid w:val="6A6A379B"/>
    <w:rsid w:val="6A6F5C22"/>
    <w:rsid w:val="6A799F13"/>
    <w:rsid w:val="6A7A297D"/>
    <w:rsid w:val="6A804D64"/>
    <w:rsid w:val="6AA3B6EE"/>
    <w:rsid w:val="6AAA9161"/>
    <w:rsid w:val="6AEC1700"/>
    <w:rsid w:val="6B031991"/>
    <w:rsid w:val="6B2E8979"/>
    <w:rsid w:val="6B2ECD28"/>
    <w:rsid w:val="6B3AA092"/>
    <w:rsid w:val="6B4B1120"/>
    <w:rsid w:val="6B8146DC"/>
    <w:rsid w:val="6B853853"/>
    <w:rsid w:val="6B960227"/>
    <w:rsid w:val="6B9B218D"/>
    <w:rsid w:val="6BB3C96C"/>
    <w:rsid w:val="6BC016AD"/>
    <w:rsid w:val="6BC5F15B"/>
    <w:rsid w:val="6BEC9E5C"/>
    <w:rsid w:val="6BF913D6"/>
    <w:rsid w:val="6BFDD933"/>
    <w:rsid w:val="6C0828B4"/>
    <w:rsid w:val="6C3C118C"/>
    <w:rsid w:val="6C3FF7B1"/>
    <w:rsid w:val="6C54A1C1"/>
    <w:rsid w:val="6C60969E"/>
    <w:rsid w:val="6C91E476"/>
    <w:rsid w:val="6C9C5BE7"/>
    <w:rsid w:val="6CAB056F"/>
    <w:rsid w:val="6CD0A59B"/>
    <w:rsid w:val="6CDF690A"/>
    <w:rsid w:val="6D07CF2B"/>
    <w:rsid w:val="6D35CDFF"/>
    <w:rsid w:val="6D37A060"/>
    <w:rsid w:val="6D4B349A"/>
    <w:rsid w:val="6D4E8C82"/>
    <w:rsid w:val="6D60F54E"/>
    <w:rsid w:val="6D7FC915"/>
    <w:rsid w:val="6D837C5A"/>
    <w:rsid w:val="6D8AB7E0"/>
    <w:rsid w:val="6DA727F9"/>
    <w:rsid w:val="6DACC697"/>
    <w:rsid w:val="6DC7E501"/>
    <w:rsid w:val="6DD773C6"/>
    <w:rsid w:val="6DFB921E"/>
    <w:rsid w:val="6E1BEC2A"/>
    <w:rsid w:val="6E1C0F8E"/>
    <w:rsid w:val="6E20000A"/>
    <w:rsid w:val="6E2548D9"/>
    <w:rsid w:val="6E353CBB"/>
    <w:rsid w:val="6E3B5169"/>
    <w:rsid w:val="6E53E2B0"/>
    <w:rsid w:val="6E53EEF3"/>
    <w:rsid w:val="6E6276B0"/>
    <w:rsid w:val="6E6EB6B8"/>
    <w:rsid w:val="6E7C47DB"/>
    <w:rsid w:val="6E9A40F9"/>
    <w:rsid w:val="6E9BE00D"/>
    <w:rsid w:val="6EA33AE5"/>
    <w:rsid w:val="6EECC460"/>
    <w:rsid w:val="6F03F859"/>
    <w:rsid w:val="6F191FD2"/>
    <w:rsid w:val="6F1F141F"/>
    <w:rsid w:val="6F31D0E4"/>
    <w:rsid w:val="6F3CC3C8"/>
    <w:rsid w:val="6F5EE6A3"/>
    <w:rsid w:val="6F61E507"/>
    <w:rsid w:val="6F7CA68B"/>
    <w:rsid w:val="6FA01E6E"/>
    <w:rsid w:val="6FAD1158"/>
    <w:rsid w:val="6FE66775"/>
    <w:rsid w:val="6FEDC458"/>
    <w:rsid w:val="6FEF27DC"/>
    <w:rsid w:val="6FF3837D"/>
    <w:rsid w:val="7028EE45"/>
    <w:rsid w:val="7033BEF4"/>
    <w:rsid w:val="704235B8"/>
    <w:rsid w:val="70460CDE"/>
    <w:rsid w:val="704643B3"/>
    <w:rsid w:val="707915FF"/>
    <w:rsid w:val="70AE490C"/>
    <w:rsid w:val="70B6D25F"/>
    <w:rsid w:val="70C2FE82"/>
    <w:rsid w:val="70CC4DBA"/>
    <w:rsid w:val="70CD9244"/>
    <w:rsid w:val="70D92017"/>
    <w:rsid w:val="711EA1E4"/>
    <w:rsid w:val="7122B6BF"/>
    <w:rsid w:val="7147A611"/>
    <w:rsid w:val="715D419E"/>
    <w:rsid w:val="7164E08F"/>
    <w:rsid w:val="7170B446"/>
    <w:rsid w:val="71AF802E"/>
    <w:rsid w:val="71CBC04C"/>
    <w:rsid w:val="71CCFC08"/>
    <w:rsid w:val="71D7BE11"/>
    <w:rsid w:val="71DBBB20"/>
    <w:rsid w:val="71E11137"/>
    <w:rsid w:val="71EBE978"/>
    <w:rsid w:val="71EF4ED8"/>
    <w:rsid w:val="72140B94"/>
    <w:rsid w:val="7241898E"/>
    <w:rsid w:val="7242BCC2"/>
    <w:rsid w:val="7253C0E4"/>
    <w:rsid w:val="72A4134E"/>
    <w:rsid w:val="72A5A101"/>
    <w:rsid w:val="72BBFD73"/>
    <w:rsid w:val="732990F4"/>
    <w:rsid w:val="7386AD57"/>
    <w:rsid w:val="739B12E4"/>
    <w:rsid w:val="73CFDF29"/>
    <w:rsid w:val="73DFFAD1"/>
    <w:rsid w:val="73FA355F"/>
    <w:rsid w:val="74038E05"/>
    <w:rsid w:val="740B8661"/>
    <w:rsid w:val="74264B8D"/>
    <w:rsid w:val="74294524"/>
    <w:rsid w:val="745EA843"/>
    <w:rsid w:val="7472E72B"/>
    <w:rsid w:val="74ADB3D8"/>
    <w:rsid w:val="74B696AF"/>
    <w:rsid w:val="74BB1BB3"/>
    <w:rsid w:val="74D11C8A"/>
    <w:rsid w:val="74D5166F"/>
    <w:rsid w:val="74D5F689"/>
    <w:rsid w:val="74ED2FF7"/>
    <w:rsid w:val="7542EFBF"/>
    <w:rsid w:val="75456381"/>
    <w:rsid w:val="7545CE12"/>
    <w:rsid w:val="756070B8"/>
    <w:rsid w:val="75696732"/>
    <w:rsid w:val="758657C8"/>
    <w:rsid w:val="7586D97A"/>
    <w:rsid w:val="75A91D60"/>
    <w:rsid w:val="75C1BE40"/>
    <w:rsid w:val="75CBA14A"/>
    <w:rsid w:val="75F2A6A5"/>
    <w:rsid w:val="76185B65"/>
    <w:rsid w:val="761B21CC"/>
    <w:rsid w:val="761CE834"/>
    <w:rsid w:val="761E7A0C"/>
    <w:rsid w:val="762A15D0"/>
    <w:rsid w:val="76438A08"/>
    <w:rsid w:val="7647F2BF"/>
    <w:rsid w:val="768DF698"/>
    <w:rsid w:val="76936499"/>
    <w:rsid w:val="76949575"/>
    <w:rsid w:val="76B90B49"/>
    <w:rsid w:val="76C17547"/>
    <w:rsid w:val="76CEC581"/>
    <w:rsid w:val="76D9130A"/>
    <w:rsid w:val="76E567B1"/>
    <w:rsid w:val="76F3BCD4"/>
    <w:rsid w:val="770B92BD"/>
    <w:rsid w:val="7742AC51"/>
    <w:rsid w:val="7742B329"/>
    <w:rsid w:val="774EA54E"/>
    <w:rsid w:val="777DBD35"/>
    <w:rsid w:val="778B239B"/>
    <w:rsid w:val="77A74171"/>
    <w:rsid w:val="77B15739"/>
    <w:rsid w:val="77BA4A6D"/>
    <w:rsid w:val="77C4DF7A"/>
    <w:rsid w:val="77D2DD11"/>
    <w:rsid w:val="77EE9FBC"/>
    <w:rsid w:val="77F86F67"/>
    <w:rsid w:val="77FD7CB3"/>
    <w:rsid w:val="77FF8A53"/>
    <w:rsid w:val="7808C147"/>
    <w:rsid w:val="780A839C"/>
    <w:rsid w:val="781A8460"/>
    <w:rsid w:val="7831D374"/>
    <w:rsid w:val="7833B755"/>
    <w:rsid w:val="783A6C10"/>
    <w:rsid w:val="785A18C4"/>
    <w:rsid w:val="78640ED6"/>
    <w:rsid w:val="78757C7E"/>
    <w:rsid w:val="7895EA84"/>
    <w:rsid w:val="78A09F40"/>
    <w:rsid w:val="78AEC741"/>
    <w:rsid w:val="78C2F770"/>
    <w:rsid w:val="78D31D5C"/>
    <w:rsid w:val="78FE245F"/>
    <w:rsid w:val="792640C0"/>
    <w:rsid w:val="79421519"/>
    <w:rsid w:val="7942C404"/>
    <w:rsid w:val="796600B0"/>
    <w:rsid w:val="796B20A2"/>
    <w:rsid w:val="79793078"/>
    <w:rsid w:val="798AF437"/>
    <w:rsid w:val="7992E2F4"/>
    <w:rsid w:val="79A24CCB"/>
    <w:rsid w:val="79B1DD47"/>
    <w:rsid w:val="79B7B682"/>
    <w:rsid w:val="79D9794B"/>
    <w:rsid w:val="79DC61D7"/>
    <w:rsid w:val="79E16972"/>
    <w:rsid w:val="7A0CC9BB"/>
    <w:rsid w:val="7A27B1BA"/>
    <w:rsid w:val="7A2ED8D7"/>
    <w:rsid w:val="7A462E03"/>
    <w:rsid w:val="7A5E3F4F"/>
    <w:rsid w:val="7A5F05E8"/>
    <w:rsid w:val="7A6AF468"/>
    <w:rsid w:val="7A8968C6"/>
    <w:rsid w:val="7AB1AC64"/>
    <w:rsid w:val="7ACC3353"/>
    <w:rsid w:val="7ADACF18"/>
    <w:rsid w:val="7ADAEFA0"/>
    <w:rsid w:val="7AF69687"/>
    <w:rsid w:val="7B422A67"/>
    <w:rsid w:val="7B427E80"/>
    <w:rsid w:val="7B7B1582"/>
    <w:rsid w:val="7B811619"/>
    <w:rsid w:val="7B831EB3"/>
    <w:rsid w:val="7B8E3367"/>
    <w:rsid w:val="7BB2494B"/>
    <w:rsid w:val="7BC9E6A2"/>
    <w:rsid w:val="7BE2E2C2"/>
    <w:rsid w:val="7BFEA194"/>
    <w:rsid w:val="7C00CB18"/>
    <w:rsid w:val="7C0486E3"/>
    <w:rsid w:val="7C070636"/>
    <w:rsid w:val="7C08DDB1"/>
    <w:rsid w:val="7C2420E5"/>
    <w:rsid w:val="7C266039"/>
    <w:rsid w:val="7C3A67A8"/>
    <w:rsid w:val="7C60BFCD"/>
    <w:rsid w:val="7C74D88A"/>
    <w:rsid w:val="7C8E10CA"/>
    <w:rsid w:val="7CA24445"/>
    <w:rsid w:val="7CA96ECE"/>
    <w:rsid w:val="7CBEA5B4"/>
    <w:rsid w:val="7CD5538B"/>
    <w:rsid w:val="7CE0E98C"/>
    <w:rsid w:val="7CFF305A"/>
    <w:rsid w:val="7DA70F01"/>
    <w:rsid w:val="7DB9917D"/>
    <w:rsid w:val="7DBFE40A"/>
    <w:rsid w:val="7DFC952D"/>
    <w:rsid w:val="7DFD1B4A"/>
    <w:rsid w:val="7E03C97D"/>
    <w:rsid w:val="7E22664C"/>
    <w:rsid w:val="7E294F7E"/>
    <w:rsid w:val="7E2C96EC"/>
    <w:rsid w:val="7E3B5E40"/>
    <w:rsid w:val="7E47E011"/>
    <w:rsid w:val="7E636FEB"/>
    <w:rsid w:val="7E78A212"/>
    <w:rsid w:val="7E902BA4"/>
    <w:rsid w:val="7E96835F"/>
    <w:rsid w:val="7ED2C84F"/>
    <w:rsid w:val="7ED81B7E"/>
    <w:rsid w:val="7EE23E7D"/>
    <w:rsid w:val="7EEE7378"/>
    <w:rsid w:val="7F1B8A3B"/>
    <w:rsid w:val="7F437E63"/>
    <w:rsid w:val="7F54EC0B"/>
    <w:rsid w:val="7F78FF38"/>
    <w:rsid w:val="7F7A7480"/>
    <w:rsid w:val="7FB54EB8"/>
    <w:rsid w:val="7FE69F9B"/>
    <w:rsid w:val="7FF3004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5EE6A3"/>
  <w15:chartTrackingRefBased/>
  <w15:docId w15:val="{C835E03D-AECA-4937-85CB-C01506389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517B"/>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517B"/>
    <w:pPr>
      <w:keepNext/>
      <w:keepLines/>
      <w:spacing w:before="40" w:after="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73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4A0F"/>
    <w:pPr>
      <w:keepNext/>
      <w:keepLines/>
      <w:spacing w:before="80" w:after="40" w:line="240" w:lineRule="auto"/>
      <w:outlineLvl w:val="3"/>
    </w:pPr>
    <w:rPr>
      <w:rFonts w:eastAsiaTheme="majorEastAsia" w:cstheme="majorBidi"/>
      <w:i/>
      <w:iCs/>
      <w:color w:val="2F5496" w:themeColor="accent1" w:themeShade="BF"/>
      <w:sz w:val="24"/>
      <w:szCs w:val="24"/>
    </w:rPr>
  </w:style>
  <w:style w:type="paragraph" w:styleId="Heading5">
    <w:name w:val="heading 5"/>
    <w:basedOn w:val="Normal"/>
    <w:next w:val="Normal"/>
    <w:link w:val="Heading5Char"/>
    <w:uiPriority w:val="9"/>
    <w:unhideWhenUsed/>
    <w:qFormat/>
    <w:rsid w:val="00464A0F"/>
    <w:pPr>
      <w:keepNext/>
      <w:keepLines/>
      <w:spacing w:before="80" w:after="40" w:line="240" w:lineRule="auto"/>
      <w:outlineLvl w:val="4"/>
    </w:pPr>
    <w:rPr>
      <w:rFonts w:eastAsiaTheme="majorEastAsia" w:cstheme="majorBidi"/>
      <w:color w:val="2F5496"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60213"/>
    <w:pPr>
      <w:spacing w:before="100" w:beforeAutospacing="1" w:after="100" w:afterAutospacing="1" w:line="240" w:lineRule="auto"/>
    </w:pPr>
    <w:rPr>
      <w:rFonts w:ascii="Times New Roman" w:eastAsia="Times New Roman" w:hAnsi="Times New Roman" w:cs="Times New Roman"/>
      <w:sz w:val="24"/>
      <w:szCs w:val="24"/>
      <w:lang w:eastAsia="zh-CN"/>
    </w:rPr>
  </w:style>
  <w:style w:type="table" w:styleId="TableGrid">
    <w:name w:val="Table Grid"/>
    <w:basedOn w:val="TableNormal"/>
    <w:uiPriority w:val="39"/>
    <w:rsid w:val="005E4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705F9C"/>
    <w:pPr>
      <w:spacing w:after="0" w:line="240" w:lineRule="auto"/>
    </w:pPr>
    <w:rPr>
      <w:lang w:val="en-US" w:eastAsia="zh-CN"/>
    </w:rPr>
  </w:style>
  <w:style w:type="character" w:customStyle="1" w:styleId="NoSpacingChar">
    <w:name w:val="No Spacing Char"/>
    <w:basedOn w:val="DefaultParagraphFont"/>
    <w:link w:val="NoSpacing"/>
    <w:uiPriority w:val="1"/>
    <w:rsid w:val="00705F9C"/>
    <w:rPr>
      <w:lang w:val="en-US" w:eastAsia="zh-CN"/>
    </w:rPr>
  </w:style>
  <w:style w:type="character" w:customStyle="1" w:styleId="Heading2Char">
    <w:name w:val="Heading 2 Char"/>
    <w:basedOn w:val="DefaultParagraphFont"/>
    <w:link w:val="Heading2"/>
    <w:uiPriority w:val="9"/>
    <w:rsid w:val="00966EA2"/>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966EA2"/>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66EA2"/>
    <w:rPr>
      <w:sz w:val="16"/>
      <w:szCs w:val="16"/>
    </w:rPr>
  </w:style>
  <w:style w:type="paragraph" w:styleId="CommentText">
    <w:name w:val="annotation text"/>
    <w:basedOn w:val="Normal"/>
    <w:link w:val="CommentTextChar"/>
    <w:uiPriority w:val="99"/>
    <w:semiHidden/>
    <w:unhideWhenUsed/>
    <w:rsid w:val="00966EA2"/>
    <w:pPr>
      <w:spacing w:line="240" w:lineRule="auto"/>
    </w:pPr>
    <w:rPr>
      <w:sz w:val="20"/>
      <w:szCs w:val="20"/>
    </w:rPr>
  </w:style>
  <w:style w:type="character" w:customStyle="1" w:styleId="CommentTextChar">
    <w:name w:val="Comment Text Char"/>
    <w:basedOn w:val="DefaultParagraphFont"/>
    <w:link w:val="CommentText"/>
    <w:uiPriority w:val="99"/>
    <w:semiHidden/>
    <w:rsid w:val="00966EA2"/>
    <w:rPr>
      <w:sz w:val="20"/>
      <w:szCs w:val="20"/>
    </w:rPr>
  </w:style>
  <w:style w:type="paragraph" w:styleId="CommentSubject">
    <w:name w:val="annotation subject"/>
    <w:basedOn w:val="CommentText"/>
    <w:next w:val="CommentText"/>
    <w:link w:val="CommentSubjectChar"/>
    <w:uiPriority w:val="99"/>
    <w:semiHidden/>
    <w:unhideWhenUsed/>
    <w:rsid w:val="00966EA2"/>
    <w:rPr>
      <w:b/>
      <w:bCs/>
    </w:rPr>
  </w:style>
  <w:style w:type="character" w:customStyle="1" w:styleId="CommentSubjectChar">
    <w:name w:val="Comment Subject Char"/>
    <w:basedOn w:val="CommentTextChar"/>
    <w:link w:val="CommentSubject"/>
    <w:uiPriority w:val="99"/>
    <w:semiHidden/>
    <w:rsid w:val="00966EA2"/>
    <w:rPr>
      <w:b/>
      <w:bCs/>
      <w:sz w:val="20"/>
      <w:szCs w:val="20"/>
    </w:rPr>
  </w:style>
  <w:style w:type="character" w:customStyle="1" w:styleId="Heading1Char">
    <w:name w:val="Heading 1 Char"/>
    <w:basedOn w:val="DefaultParagraphFont"/>
    <w:link w:val="Heading1"/>
    <w:uiPriority w:val="9"/>
    <w:rsid w:val="00230233"/>
    <w:rPr>
      <w:rFonts w:ascii="Times New Roman" w:eastAsiaTheme="majorEastAsia" w:hAnsi="Times New Roman" w:cstheme="majorBidi"/>
      <w:color w:val="2F5496" w:themeColor="accent1" w:themeShade="BF"/>
      <w:sz w:val="32"/>
      <w:szCs w:val="32"/>
    </w:rPr>
  </w:style>
  <w:style w:type="table" w:customStyle="1" w:styleId="TableGrid1">
    <w:name w:val="Table Grid1"/>
    <w:rsid w:val="00006667"/>
    <w:pPr>
      <w:spacing w:after="0" w:line="240" w:lineRule="auto"/>
    </w:pPr>
    <w:rPr>
      <w:lang w:eastAsia="en-GB"/>
    </w:rPr>
    <w:tblPr>
      <w:tblCellMar>
        <w:top w:w="0" w:type="dxa"/>
        <w:left w:w="0" w:type="dxa"/>
        <w:bottom w:w="0" w:type="dxa"/>
        <w:right w:w="0" w:type="dxa"/>
      </w:tblCellMar>
    </w:tblPr>
  </w:style>
  <w:style w:type="character" w:styleId="PlaceholderText">
    <w:name w:val="Placeholder Text"/>
    <w:basedOn w:val="DefaultParagraphFont"/>
    <w:uiPriority w:val="99"/>
    <w:semiHidden/>
    <w:rsid w:val="0030388F"/>
    <w:rPr>
      <w:color w:val="808080"/>
    </w:rPr>
  </w:style>
  <w:style w:type="character" w:customStyle="1" w:styleId="apple-converted-space">
    <w:name w:val="apple-converted-space"/>
    <w:basedOn w:val="DefaultParagraphFont"/>
    <w:rsid w:val="009B7460"/>
  </w:style>
  <w:style w:type="character" w:customStyle="1" w:styleId="Heading3Char">
    <w:name w:val="Heading 3 Char"/>
    <w:basedOn w:val="DefaultParagraphFont"/>
    <w:link w:val="Heading3"/>
    <w:uiPriority w:val="9"/>
    <w:rsid w:val="00AE73FE"/>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rsid w:val="00F03D6E"/>
    <w:pPr>
      <w:suppressAutoHyphens/>
      <w:spacing w:after="140" w:line="276" w:lineRule="auto"/>
    </w:pPr>
    <w:rPr>
      <w:rFonts w:ascii="Liberation Serif" w:eastAsia="NSimSun" w:hAnsi="Liberation Serif" w:cs="Mangal"/>
      <w:kern w:val="2"/>
      <w:sz w:val="24"/>
      <w:szCs w:val="24"/>
      <w:lang w:eastAsia="zh-CN" w:bidi="hi-IN"/>
    </w:rPr>
  </w:style>
  <w:style w:type="character" w:customStyle="1" w:styleId="BodyTextChar">
    <w:name w:val="Body Text Char"/>
    <w:basedOn w:val="DefaultParagraphFont"/>
    <w:link w:val="BodyText"/>
    <w:rsid w:val="00F03D6E"/>
    <w:rPr>
      <w:rFonts w:ascii="Liberation Serif" w:eastAsia="NSimSun" w:hAnsi="Liberation Serif" w:cs="Mangal"/>
      <w:kern w:val="2"/>
      <w:sz w:val="24"/>
      <w:szCs w:val="24"/>
      <w:lang w:eastAsia="zh-CN" w:bidi="hi-IN"/>
    </w:rPr>
  </w:style>
  <w:style w:type="paragraph" w:customStyle="1" w:styleId="TableContents">
    <w:name w:val="Table Contents"/>
    <w:basedOn w:val="Normal"/>
    <w:rsid w:val="00F03D6E"/>
    <w:pPr>
      <w:suppressLineNumbers/>
      <w:suppressAutoHyphens/>
      <w:spacing w:after="0" w:line="240" w:lineRule="auto"/>
    </w:pPr>
    <w:rPr>
      <w:rFonts w:ascii="Liberation Serif" w:eastAsia="NSimSun" w:hAnsi="Liberation Serif" w:cs="Mangal"/>
      <w:kern w:val="2"/>
      <w:sz w:val="24"/>
      <w:szCs w:val="24"/>
      <w:lang w:eastAsia="zh-CN" w:bidi="hi-IN"/>
    </w:rPr>
  </w:style>
  <w:style w:type="paragraph" w:styleId="Revision">
    <w:name w:val="Revision"/>
    <w:hidden/>
    <w:uiPriority w:val="99"/>
    <w:semiHidden/>
    <w:rsid w:val="00453FCE"/>
    <w:pPr>
      <w:spacing w:after="0" w:line="240" w:lineRule="auto"/>
    </w:pPr>
  </w:style>
  <w:style w:type="character" w:customStyle="1" w:styleId="Heading4Char">
    <w:name w:val="Heading 4 Char"/>
    <w:basedOn w:val="DefaultParagraphFont"/>
    <w:link w:val="Heading4"/>
    <w:uiPriority w:val="9"/>
    <w:rsid w:val="00464A0F"/>
    <w:rPr>
      <w:rFonts w:eastAsiaTheme="majorEastAsia" w:cstheme="majorBidi"/>
      <w:i/>
      <w:iCs/>
      <w:color w:val="2F5496" w:themeColor="accent1" w:themeShade="BF"/>
      <w:sz w:val="24"/>
      <w:szCs w:val="24"/>
    </w:rPr>
  </w:style>
  <w:style w:type="character" w:customStyle="1" w:styleId="Heading5Char">
    <w:name w:val="Heading 5 Char"/>
    <w:basedOn w:val="DefaultParagraphFont"/>
    <w:link w:val="Heading5"/>
    <w:uiPriority w:val="9"/>
    <w:rsid w:val="00464A0F"/>
    <w:rPr>
      <w:rFonts w:eastAsiaTheme="majorEastAsia" w:cstheme="majorBidi"/>
      <w:color w:val="2F5496" w:themeColor="accent1" w:themeShade="BF"/>
      <w:sz w:val="24"/>
      <w:szCs w:val="24"/>
    </w:rPr>
  </w:style>
  <w:style w:type="paragraph" w:styleId="TOCHeading">
    <w:name w:val="TOC Heading"/>
    <w:basedOn w:val="Heading1"/>
    <w:next w:val="Normal"/>
    <w:uiPriority w:val="39"/>
    <w:unhideWhenUsed/>
    <w:qFormat/>
    <w:rsid w:val="00464A0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464A0F"/>
    <w:pPr>
      <w:spacing w:before="120" w:after="0"/>
    </w:pPr>
    <w:rPr>
      <w:rFonts w:cstheme="minorHAnsi"/>
      <w:b/>
      <w:bCs/>
      <w:i/>
      <w:iCs/>
      <w:sz w:val="24"/>
      <w:szCs w:val="24"/>
    </w:rPr>
  </w:style>
  <w:style w:type="paragraph" w:styleId="TOC2">
    <w:name w:val="toc 2"/>
    <w:basedOn w:val="Normal"/>
    <w:next w:val="Normal"/>
    <w:autoRedefine/>
    <w:uiPriority w:val="39"/>
    <w:unhideWhenUsed/>
    <w:rsid w:val="00464A0F"/>
    <w:pPr>
      <w:spacing w:before="120" w:after="0"/>
      <w:ind w:left="220"/>
    </w:pPr>
    <w:rPr>
      <w:rFonts w:cstheme="minorHAnsi"/>
      <w:b/>
      <w:bCs/>
    </w:rPr>
  </w:style>
  <w:style w:type="paragraph" w:styleId="TOC3">
    <w:name w:val="toc 3"/>
    <w:basedOn w:val="Normal"/>
    <w:next w:val="Normal"/>
    <w:autoRedefine/>
    <w:uiPriority w:val="39"/>
    <w:unhideWhenUsed/>
    <w:rsid w:val="00464A0F"/>
    <w:pPr>
      <w:spacing w:after="0"/>
      <w:ind w:left="440"/>
    </w:pPr>
    <w:rPr>
      <w:rFonts w:cstheme="minorHAnsi"/>
      <w:sz w:val="20"/>
      <w:szCs w:val="20"/>
    </w:rPr>
  </w:style>
  <w:style w:type="character" w:styleId="Hyperlink">
    <w:name w:val="Hyperlink"/>
    <w:basedOn w:val="DefaultParagraphFont"/>
    <w:uiPriority w:val="99"/>
    <w:unhideWhenUsed/>
    <w:rsid w:val="00464A0F"/>
    <w:rPr>
      <w:color w:val="0563C1" w:themeColor="hyperlink"/>
      <w:u w:val="single"/>
    </w:rPr>
  </w:style>
  <w:style w:type="paragraph" w:styleId="TOC4">
    <w:name w:val="toc 4"/>
    <w:basedOn w:val="Normal"/>
    <w:next w:val="Normal"/>
    <w:autoRedefine/>
    <w:uiPriority w:val="39"/>
    <w:semiHidden/>
    <w:unhideWhenUsed/>
    <w:rsid w:val="00464A0F"/>
    <w:pPr>
      <w:spacing w:after="0"/>
      <w:ind w:left="660"/>
    </w:pPr>
    <w:rPr>
      <w:rFonts w:cstheme="minorHAnsi"/>
      <w:sz w:val="20"/>
      <w:szCs w:val="20"/>
    </w:rPr>
  </w:style>
  <w:style w:type="paragraph" w:styleId="TOC5">
    <w:name w:val="toc 5"/>
    <w:basedOn w:val="Normal"/>
    <w:next w:val="Normal"/>
    <w:autoRedefine/>
    <w:uiPriority w:val="39"/>
    <w:semiHidden/>
    <w:unhideWhenUsed/>
    <w:rsid w:val="00464A0F"/>
    <w:pPr>
      <w:spacing w:after="0"/>
      <w:ind w:left="880"/>
    </w:pPr>
    <w:rPr>
      <w:rFonts w:cstheme="minorHAnsi"/>
      <w:sz w:val="20"/>
      <w:szCs w:val="20"/>
    </w:rPr>
  </w:style>
  <w:style w:type="paragraph" w:styleId="TOC6">
    <w:name w:val="toc 6"/>
    <w:basedOn w:val="Normal"/>
    <w:next w:val="Normal"/>
    <w:autoRedefine/>
    <w:uiPriority w:val="39"/>
    <w:semiHidden/>
    <w:unhideWhenUsed/>
    <w:rsid w:val="00464A0F"/>
    <w:pPr>
      <w:spacing w:after="0"/>
      <w:ind w:left="1100"/>
    </w:pPr>
    <w:rPr>
      <w:rFonts w:cstheme="minorHAnsi"/>
      <w:sz w:val="20"/>
      <w:szCs w:val="20"/>
    </w:rPr>
  </w:style>
  <w:style w:type="paragraph" w:styleId="TOC7">
    <w:name w:val="toc 7"/>
    <w:basedOn w:val="Normal"/>
    <w:next w:val="Normal"/>
    <w:autoRedefine/>
    <w:uiPriority w:val="39"/>
    <w:semiHidden/>
    <w:unhideWhenUsed/>
    <w:rsid w:val="00464A0F"/>
    <w:pPr>
      <w:spacing w:after="0"/>
      <w:ind w:left="1320"/>
    </w:pPr>
    <w:rPr>
      <w:rFonts w:cstheme="minorHAnsi"/>
      <w:sz w:val="20"/>
      <w:szCs w:val="20"/>
    </w:rPr>
  </w:style>
  <w:style w:type="paragraph" w:styleId="TOC8">
    <w:name w:val="toc 8"/>
    <w:basedOn w:val="Normal"/>
    <w:next w:val="Normal"/>
    <w:autoRedefine/>
    <w:uiPriority w:val="39"/>
    <w:semiHidden/>
    <w:unhideWhenUsed/>
    <w:rsid w:val="00464A0F"/>
    <w:pPr>
      <w:spacing w:after="0"/>
      <w:ind w:left="1540"/>
    </w:pPr>
    <w:rPr>
      <w:rFonts w:cstheme="minorHAnsi"/>
      <w:sz w:val="20"/>
      <w:szCs w:val="20"/>
    </w:rPr>
  </w:style>
  <w:style w:type="paragraph" w:styleId="TOC9">
    <w:name w:val="toc 9"/>
    <w:basedOn w:val="Normal"/>
    <w:next w:val="Normal"/>
    <w:autoRedefine/>
    <w:uiPriority w:val="39"/>
    <w:semiHidden/>
    <w:unhideWhenUsed/>
    <w:rsid w:val="00464A0F"/>
    <w:pPr>
      <w:spacing w:after="0"/>
      <w:ind w:left="1760"/>
    </w:pPr>
    <w:rPr>
      <w:rFonts w:cstheme="minorHAnsi"/>
      <w:sz w:val="20"/>
      <w:szCs w:val="20"/>
    </w:rPr>
  </w:style>
  <w:style w:type="paragraph" w:customStyle="1" w:styleId="Style1">
    <w:name w:val="Style1"/>
    <w:basedOn w:val="Heading1"/>
    <w:qFormat/>
    <w:rsid w:val="00464A0F"/>
    <w:rPr>
      <w:i/>
      <w:color w:val="000000" w:themeColor="text1"/>
      <w:u w:val="single"/>
    </w:rPr>
  </w:style>
  <w:style w:type="paragraph" w:styleId="Header">
    <w:name w:val="header"/>
    <w:basedOn w:val="Normal"/>
    <w:link w:val="HeaderChar"/>
    <w:uiPriority w:val="99"/>
    <w:unhideWhenUsed/>
    <w:rsid w:val="00FE79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799D"/>
  </w:style>
  <w:style w:type="paragraph" w:styleId="Footer">
    <w:name w:val="footer"/>
    <w:basedOn w:val="Normal"/>
    <w:link w:val="FooterChar"/>
    <w:uiPriority w:val="99"/>
    <w:unhideWhenUsed/>
    <w:rsid w:val="00FE79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799D"/>
  </w:style>
  <w:style w:type="paragraph" w:styleId="ListParagraph">
    <w:name w:val="List Paragraph"/>
    <w:basedOn w:val="Normal"/>
    <w:uiPriority w:val="34"/>
    <w:qFormat/>
    <w:rsid w:val="0010779D"/>
    <w:pPr>
      <w:ind w:left="720"/>
      <w:contextualSpacing/>
    </w:pPr>
  </w:style>
  <w:style w:type="character" w:styleId="UnresolvedMention">
    <w:name w:val="Unresolved Mention"/>
    <w:basedOn w:val="DefaultParagraphFont"/>
    <w:uiPriority w:val="99"/>
    <w:semiHidden/>
    <w:unhideWhenUsed/>
    <w:rsid w:val="00E13A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576163">
      <w:bodyDiv w:val="1"/>
      <w:marLeft w:val="0"/>
      <w:marRight w:val="0"/>
      <w:marTop w:val="0"/>
      <w:marBottom w:val="0"/>
      <w:divBdr>
        <w:top w:val="none" w:sz="0" w:space="0" w:color="auto"/>
        <w:left w:val="none" w:sz="0" w:space="0" w:color="auto"/>
        <w:bottom w:val="none" w:sz="0" w:space="0" w:color="auto"/>
        <w:right w:val="none" w:sz="0" w:space="0" w:color="auto"/>
      </w:divBdr>
    </w:div>
    <w:div w:id="56825972">
      <w:bodyDiv w:val="1"/>
      <w:marLeft w:val="0"/>
      <w:marRight w:val="0"/>
      <w:marTop w:val="0"/>
      <w:marBottom w:val="0"/>
      <w:divBdr>
        <w:top w:val="none" w:sz="0" w:space="0" w:color="auto"/>
        <w:left w:val="none" w:sz="0" w:space="0" w:color="auto"/>
        <w:bottom w:val="none" w:sz="0" w:space="0" w:color="auto"/>
        <w:right w:val="none" w:sz="0" w:space="0" w:color="auto"/>
      </w:divBdr>
    </w:div>
    <w:div w:id="80681353">
      <w:bodyDiv w:val="1"/>
      <w:marLeft w:val="0"/>
      <w:marRight w:val="0"/>
      <w:marTop w:val="0"/>
      <w:marBottom w:val="0"/>
      <w:divBdr>
        <w:top w:val="none" w:sz="0" w:space="0" w:color="auto"/>
        <w:left w:val="none" w:sz="0" w:space="0" w:color="auto"/>
        <w:bottom w:val="none" w:sz="0" w:space="0" w:color="auto"/>
        <w:right w:val="none" w:sz="0" w:space="0" w:color="auto"/>
      </w:divBdr>
    </w:div>
    <w:div w:id="109976619">
      <w:bodyDiv w:val="1"/>
      <w:marLeft w:val="0"/>
      <w:marRight w:val="0"/>
      <w:marTop w:val="0"/>
      <w:marBottom w:val="0"/>
      <w:divBdr>
        <w:top w:val="none" w:sz="0" w:space="0" w:color="auto"/>
        <w:left w:val="none" w:sz="0" w:space="0" w:color="auto"/>
        <w:bottom w:val="none" w:sz="0" w:space="0" w:color="auto"/>
        <w:right w:val="none" w:sz="0" w:space="0" w:color="auto"/>
      </w:divBdr>
    </w:div>
    <w:div w:id="120341271">
      <w:bodyDiv w:val="1"/>
      <w:marLeft w:val="0"/>
      <w:marRight w:val="0"/>
      <w:marTop w:val="0"/>
      <w:marBottom w:val="0"/>
      <w:divBdr>
        <w:top w:val="none" w:sz="0" w:space="0" w:color="auto"/>
        <w:left w:val="none" w:sz="0" w:space="0" w:color="auto"/>
        <w:bottom w:val="none" w:sz="0" w:space="0" w:color="auto"/>
        <w:right w:val="none" w:sz="0" w:space="0" w:color="auto"/>
      </w:divBdr>
      <w:divsChild>
        <w:div w:id="39519102">
          <w:marLeft w:val="0"/>
          <w:marRight w:val="0"/>
          <w:marTop w:val="0"/>
          <w:marBottom w:val="0"/>
          <w:divBdr>
            <w:top w:val="none" w:sz="0" w:space="0" w:color="auto"/>
            <w:left w:val="none" w:sz="0" w:space="0" w:color="auto"/>
            <w:bottom w:val="none" w:sz="0" w:space="0" w:color="auto"/>
            <w:right w:val="none" w:sz="0" w:space="0" w:color="auto"/>
          </w:divBdr>
          <w:divsChild>
            <w:div w:id="1803188059">
              <w:marLeft w:val="0"/>
              <w:marRight w:val="0"/>
              <w:marTop w:val="0"/>
              <w:marBottom w:val="0"/>
              <w:divBdr>
                <w:top w:val="none" w:sz="0" w:space="0" w:color="auto"/>
                <w:left w:val="none" w:sz="0" w:space="0" w:color="auto"/>
                <w:bottom w:val="none" w:sz="0" w:space="0" w:color="auto"/>
                <w:right w:val="none" w:sz="0" w:space="0" w:color="auto"/>
              </w:divBdr>
              <w:divsChild>
                <w:div w:id="2469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4931">
      <w:bodyDiv w:val="1"/>
      <w:marLeft w:val="0"/>
      <w:marRight w:val="0"/>
      <w:marTop w:val="0"/>
      <w:marBottom w:val="0"/>
      <w:divBdr>
        <w:top w:val="none" w:sz="0" w:space="0" w:color="auto"/>
        <w:left w:val="none" w:sz="0" w:space="0" w:color="auto"/>
        <w:bottom w:val="none" w:sz="0" w:space="0" w:color="auto"/>
        <w:right w:val="none" w:sz="0" w:space="0" w:color="auto"/>
      </w:divBdr>
    </w:div>
    <w:div w:id="141696584">
      <w:bodyDiv w:val="1"/>
      <w:marLeft w:val="0"/>
      <w:marRight w:val="0"/>
      <w:marTop w:val="0"/>
      <w:marBottom w:val="0"/>
      <w:divBdr>
        <w:top w:val="none" w:sz="0" w:space="0" w:color="auto"/>
        <w:left w:val="none" w:sz="0" w:space="0" w:color="auto"/>
        <w:bottom w:val="none" w:sz="0" w:space="0" w:color="auto"/>
        <w:right w:val="none" w:sz="0" w:space="0" w:color="auto"/>
      </w:divBdr>
      <w:divsChild>
        <w:div w:id="2024093153">
          <w:marLeft w:val="0"/>
          <w:marRight w:val="0"/>
          <w:marTop w:val="0"/>
          <w:marBottom w:val="0"/>
          <w:divBdr>
            <w:top w:val="none" w:sz="0" w:space="0" w:color="auto"/>
            <w:left w:val="none" w:sz="0" w:space="0" w:color="auto"/>
            <w:bottom w:val="none" w:sz="0" w:space="0" w:color="auto"/>
            <w:right w:val="none" w:sz="0" w:space="0" w:color="auto"/>
          </w:divBdr>
        </w:div>
      </w:divsChild>
    </w:div>
    <w:div w:id="182786299">
      <w:bodyDiv w:val="1"/>
      <w:marLeft w:val="0"/>
      <w:marRight w:val="0"/>
      <w:marTop w:val="0"/>
      <w:marBottom w:val="0"/>
      <w:divBdr>
        <w:top w:val="none" w:sz="0" w:space="0" w:color="auto"/>
        <w:left w:val="none" w:sz="0" w:space="0" w:color="auto"/>
        <w:bottom w:val="none" w:sz="0" w:space="0" w:color="auto"/>
        <w:right w:val="none" w:sz="0" w:space="0" w:color="auto"/>
      </w:divBdr>
      <w:divsChild>
        <w:div w:id="1179658820">
          <w:marLeft w:val="0"/>
          <w:marRight w:val="0"/>
          <w:marTop w:val="0"/>
          <w:marBottom w:val="0"/>
          <w:divBdr>
            <w:top w:val="none" w:sz="0" w:space="0" w:color="auto"/>
            <w:left w:val="none" w:sz="0" w:space="0" w:color="auto"/>
            <w:bottom w:val="none" w:sz="0" w:space="0" w:color="auto"/>
            <w:right w:val="none" w:sz="0" w:space="0" w:color="auto"/>
          </w:divBdr>
          <w:divsChild>
            <w:div w:id="2032292608">
              <w:marLeft w:val="0"/>
              <w:marRight w:val="0"/>
              <w:marTop w:val="0"/>
              <w:marBottom w:val="0"/>
              <w:divBdr>
                <w:top w:val="none" w:sz="0" w:space="0" w:color="auto"/>
                <w:left w:val="none" w:sz="0" w:space="0" w:color="auto"/>
                <w:bottom w:val="none" w:sz="0" w:space="0" w:color="auto"/>
                <w:right w:val="none" w:sz="0" w:space="0" w:color="auto"/>
              </w:divBdr>
              <w:divsChild>
                <w:div w:id="9097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53068">
      <w:bodyDiv w:val="1"/>
      <w:marLeft w:val="0"/>
      <w:marRight w:val="0"/>
      <w:marTop w:val="0"/>
      <w:marBottom w:val="0"/>
      <w:divBdr>
        <w:top w:val="none" w:sz="0" w:space="0" w:color="auto"/>
        <w:left w:val="none" w:sz="0" w:space="0" w:color="auto"/>
        <w:bottom w:val="none" w:sz="0" w:space="0" w:color="auto"/>
        <w:right w:val="none" w:sz="0" w:space="0" w:color="auto"/>
      </w:divBdr>
    </w:div>
    <w:div w:id="288367832">
      <w:bodyDiv w:val="1"/>
      <w:marLeft w:val="0"/>
      <w:marRight w:val="0"/>
      <w:marTop w:val="0"/>
      <w:marBottom w:val="0"/>
      <w:divBdr>
        <w:top w:val="none" w:sz="0" w:space="0" w:color="auto"/>
        <w:left w:val="none" w:sz="0" w:space="0" w:color="auto"/>
        <w:bottom w:val="none" w:sz="0" w:space="0" w:color="auto"/>
        <w:right w:val="none" w:sz="0" w:space="0" w:color="auto"/>
      </w:divBdr>
    </w:div>
    <w:div w:id="335377895">
      <w:bodyDiv w:val="1"/>
      <w:marLeft w:val="0"/>
      <w:marRight w:val="0"/>
      <w:marTop w:val="0"/>
      <w:marBottom w:val="0"/>
      <w:divBdr>
        <w:top w:val="none" w:sz="0" w:space="0" w:color="auto"/>
        <w:left w:val="none" w:sz="0" w:space="0" w:color="auto"/>
        <w:bottom w:val="none" w:sz="0" w:space="0" w:color="auto"/>
        <w:right w:val="none" w:sz="0" w:space="0" w:color="auto"/>
      </w:divBdr>
    </w:div>
    <w:div w:id="362678009">
      <w:bodyDiv w:val="1"/>
      <w:marLeft w:val="0"/>
      <w:marRight w:val="0"/>
      <w:marTop w:val="0"/>
      <w:marBottom w:val="0"/>
      <w:divBdr>
        <w:top w:val="none" w:sz="0" w:space="0" w:color="auto"/>
        <w:left w:val="none" w:sz="0" w:space="0" w:color="auto"/>
        <w:bottom w:val="none" w:sz="0" w:space="0" w:color="auto"/>
        <w:right w:val="none" w:sz="0" w:space="0" w:color="auto"/>
      </w:divBdr>
    </w:div>
    <w:div w:id="383680071">
      <w:bodyDiv w:val="1"/>
      <w:marLeft w:val="0"/>
      <w:marRight w:val="0"/>
      <w:marTop w:val="0"/>
      <w:marBottom w:val="0"/>
      <w:divBdr>
        <w:top w:val="none" w:sz="0" w:space="0" w:color="auto"/>
        <w:left w:val="none" w:sz="0" w:space="0" w:color="auto"/>
        <w:bottom w:val="none" w:sz="0" w:space="0" w:color="auto"/>
        <w:right w:val="none" w:sz="0" w:space="0" w:color="auto"/>
      </w:divBdr>
      <w:divsChild>
        <w:div w:id="1616785128">
          <w:marLeft w:val="0"/>
          <w:marRight w:val="0"/>
          <w:marTop w:val="0"/>
          <w:marBottom w:val="0"/>
          <w:divBdr>
            <w:top w:val="none" w:sz="0" w:space="0" w:color="auto"/>
            <w:left w:val="none" w:sz="0" w:space="0" w:color="auto"/>
            <w:bottom w:val="none" w:sz="0" w:space="0" w:color="auto"/>
            <w:right w:val="none" w:sz="0" w:space="0" w:color="auto"/>
          </w:divBdr>
          <w:divsChild>
            <w:div w:id="1208639277">
              <w:marLeft w:val="0"/>
              <w:marRight w:val="0"/>
              <w:marTop w:val="0"/>
              <w:marBottom w:val="0"/>
              <w:divBdr>
                <w:top w:val="none" w:sz="0" w:space="0" w:color="auto"/>
                <w:left w:val="none" w:sz="0" w:space="0" w:color="auto"/>
                <w:bottom w:val="none" w:sz="0" w:space="0" w:color="auto"/>
                <w:right w:val="none" w:sz="0" w:space="0" w:color="auto"/>
              </w:divBdr>
              <w:divsChild>
                <w:div w:id="230191798">
                  <w:marLeft w:val="0"/>
                  <w:marRight w:val="0"/>
                  <w:marTop w:val="0"/>
                  <w:marBottom w:val="0"/>
                  <w:divBdr>
                    <w:top w:val="none" w:sz="0" w:space="0" w:color="auto"/>
                    <w:left w:val="none" w:sz="0" w:space="0" w:color="auto"/>
                    <w:bottom w:val="none" w:sz="0" w:space="0" w:color="auto"/>
                    <w:right w:val="none" w:sz="0" w:space="0" w:color="auto"/>
                  </w:divBdr>
                  <w:divsChild>
                    <w:div w:id="717165523">
                      <w:marLeft w:val="0"/>
                      <w:marRight w:val="0"/>
                      <w:marTop w:val="0"/>
                      <w:marBottom w:val="0"/>
                      <w:divBdr>
                        <w:top w:val="none" w:sz="0" w:space="0" w:color="auto"/>
                        <w:left w:val="none" w:sz="0" w:space="0" w:color="auto"/>
                        <w:bottom w:val="none" w:sz="0" w:space="0" w:color="auto"/>
                        <w:right w:val="none" w:sz="0" w:space="0" w:color="auto"/>
                      </w:divBdr>
                      <w:divsChild>
                        <w:div w:id="1148130874">
                          <w:marLeft w:val="0"/>
                          <w:marRight w:val="0"/>
                          <w:marTop w:val="0"/>
                          <w:marBottom w:val="0"/>
                          <w:divBdr>
                            <w:top w:val="none" w:sz="0" w:space="0" w:color="auto"/>
                            <w:left w:val="none" w:sz="0" w:space="0" w:color="auto"/>
                            <w:bottom w:val="none" w:sz="0" w:space="0" w:color="auto"/>
                            <w:right w:val="none" w:sz="0" w:space="0" w:color="auto"/>
                          </w:divBdr>
                          <w:divsChild>
                            <w:div w:id="86672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173868">
      <w:bodyDiv w:val="1"/>
      <w:marLeft w:val="0"/>
      <w:marRight w:val="0"/>
      <w:marTop w:val="0"/>
      <w:marBottom w:val="0"/>
      <w:divBdr>
        <w:top w:val="none" w:sz="0" w:space="0" w:color="auto"/>
        <w:left w:val="none" w:sz="0" w:space="0" w:color="auto"/>
        <w:bottom w:val="none" w:sz="0" w:space="0" w:color="auto"/>
        <w:right w:val="none" w:sz="0" w:space="0" w:color="auto"/>
      </w:divBdr>
      <w:divsChild>
        <w:div w:id="1542089679">
          <w:marLeft w:val="0"/>
          <w:marRight w:val="0"/>
          <w:marTop w:val="0"/>
          <w:marBottom w:val="0"/>
          <w:divBdr>
            <w:top w:val="none" w:sz="0" w:space="0" w:color="auto"/>
            <w:left w:val="none" w:sz="0" w:space="0" w:color="auto"/>
            <w:bottom w:val="none" w:sz="0" w:space="0" w:color="auto"/>
            <w:right w:val="none" w:sz="0" w:space="0" w:color="auto"/>
          </w:divBdr>
          <w:divsChild>
            <w:div w:id="1167794017">
              <w:marLeft w:val="0"/>
              <w:marRight w:val="0"/>
              <w:marTop w:val="0"/>
              <w:marBottom w:val="0"/>
              <w:divBdr>
                <w:top w:val="none" w:sz="0" w:space="0" w:color="auto"/>
                <w:left w:val="none" w:sz="0" w:space="0" w:color="auto"/>
                <w:bottom w:val="none" w:sz="0" w:space="0" w:color="auto"/>
                <w:right w:val="none" w:sz="0" w:space="0" w:color="auto"/>
              </w:divBdr>
              <w:divsChild>
                <w:div w:id="1860465600">
                  <w:marLeft w:val="0"/>
                  <w:marRight w:val="0"/>
                  <w:marTop w:val="0"/>
                  <w:marBottom w:val="0"/>
                  <w:divBdr>
                    <w:top w:val="none" w:sz="0" w:space="0" w:color="auto"/>
                    <w:left w:val="none" w:sz="0" w:space="0" w:color="auto"/>
                    <w:bottom w:val="none" w:sz="0" w:space="0" w:color="auto"/>
                    <w:right w:val="none" w:sz="0" w:space="0" w:color="auto"/>
                  </w:divBdr>
                  <w:divsChild>
                    <w:div w:id="464271867">
                      <w:marLeft w:val="0"/>
                      <w:marRight w:val="0"/>
                      <w:marTop w:val="0"/>
                      <w:marBottom w:val="0"/>
                      <w:divBdr>
                        <w:top w:val="none" w:sz="0" w:space="0" w:color="auto"/>
                        <w:left w:val="none" w:sz="0" w:space="0" w:color="auto"/>
                        <w:bottom w:val="none" w:sz="0" w:space="0" w:color="auto"/>
                        <w:right w:val="none" w:sz="0" w:space="0" w:color="auto"/>
                      </w:divBdr>
                      <w:divsChild>
                        <w:div w:id="1917591968">
                          <w:marLeft w:val="0"/>
                          <w:marRight w:val="0"/>
                          <w:marTop w:val="0"/>
                          <w:marBottom w:val="0"/>
                          <w:divBdr>
                            <w:top w:val="none" w:sz="0" w:space="0" w:color="auto"/>
                            <w:left w:val="none" w:sz="0" w:space="0" w:color="auto"/>
                            <w:bottom w:val="none" w:sz="0" w:space="0" w:color="auto"/>
                            <w:right w:val="none" w:sz="0" w:space="0" w:color="auto"/>
                          </w:divBdr>
                          <w:divsChild>
                            <w:div w:id="8560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638362">
      <w:bodyDiv w:val="1"/>
      <w:marLeft w:val="0"/>
      <w:marRight w:val="0"/>
      <w:marTop w:val="0"/>
      <w:marBottom w:val="0"/>
      <w:divBdr>
        <w:top w:val="none" w:sz="0" w:space="0" w:color="auto"/>
        <w:left w:val="none" w:sz="0" w:space="0" w:color="auto"/>
        <w:bottom w:val="none" w:sz="0" w:space="0" w:color="auto"/>
        <w:right w:val="none" w:sz="0" w:space="0" w:color="auto"/>
      </w:divBdr>
      <w:divsChild>
        <w:div w:id="966013566">
          <w:marLeft w:val="0"/>
          <w:marRight w:val="0"/>
          <w:marTop w:val="0"/>
          <w:marBottom w:val="0"/>
          <w:divBdr>
            <w:top w:val="none" w:sz="0" w:space="0" w:color="auto"/>
            <w:left w:val="none" w:sz="0" w:space="0" w:color="auto"/>
            <w:bottom w:val="none" w:sz="0" w:space="0" w:color="auto"/>
            <w:right w:val="none" w:sz="0" w:space="0" w:color="auto"/>
          </w:divBdr>
        </w:div>
      </w:divsChild>
    </w:div>
    <w:div w:id="440537669">
      <w:bodyDiv w:val="1"/>
      <w:marLeft w:val="0"/>
      <w:marRight w:val="0"/>
      <w:marTop w:val="0"/>
      <w:marBottom w:val="0"/>
      <w:divBdr>
        <w:top w:val="none" w:sz="0" w:space="0" w:color="auto"/>
        <w:left w:val="none" w:sz="0" w:space="0" w:color="auto"/>
        <w:bottom w:val="none" w:sz="0" w:space="0" w:color="auto"/>
        <w:right w:val="none" w:sz="0" w:space="0" w:color="auto"/>
      </w:divBdr>
    </w:div>
    <w:div w:id="558513128">
      <w:bodyDiv w:val="1"/>
      <w:marLeft w:val="0"/>
      <w:marRight w:val="0"/>
      <w:marTop w:val="0"/>
      <w:marBottom w:val="0"/>
      <w:divBdr>
        <w:top w:val="none" w:sz="0" w:space="0" w:color="auto"/>
        <w:left w:val="none" w:sz="0" w:space="0" w:color="auto"/>
        <w:bottom w:val="none" w:sz="0" w:space="0" w:color="auto"/>
        <w:right w:val="none" w:sz="0" w:space="0" w:color="auto"/>
      </w:divBdr>
    </w:div>
    <w:div w:id="630788258">
      <w:bodyDiv w:val="1"/>
      <w:marLeft w:val="0"/>
      <w:marRight w:val="0"/>
      <w:marTop w:val="0"/>
      <w:marBottom w:val="0"/>
      <w:divBdr>
        <w:top w:val="none" w:sz="0" w:space="0" w:color="auto"/>
        <w:left w:val="none" w:sz="0" w:space="0" w:color="auto"/>
        <w:bottom w:val="none" w:sz="0" w:space="0" w:color="auto"/>
        <w:right w:val="none" w:sz="0" w:space="0" w:color="auto"/>
      </w:divBdr>
    </w:div>
    <w:div w:id="670182106">
      <w:bodyDiv w:val="1"/>
      <w:marLeft w:val="0"/>
      <w:marRight w:val="0"/>
      <w:marTop w:val="0"/>
      <w:marBottom w:val="0"/>
      <w:divBdr>
        <w:top w:val="none" w:sz="0" w:space="0" w:color="auto"/>
        <w:left w:val="none" w:sz="0" w:space="0" w:color="auto"/>
        <w:bottom w:val="none" w:sz="0" w:space="0" w:color="auto"/>
        <w:right w:val="none" w:sz="0" w:space="0" w:color="auto"/>
      </w:divBdr>
    </w:div>
    <w:div w:id="671303043">
      <w:bodyDiv w:val="1"/>
      <w:marLeft w:val="0"/>
      <w:marRight w:val="0"/>
      <w:marTop w:val="0"/>
      <w:marBottom w:val="0"/>
      <w:divBdr>
        <w:top w:val="none" w:sz="0" w:space="0" w:color="auto"/>
        <w:left w:val="none" w:sz="0" w:space="0" w:color="auto"/>
        <w:bottom w:val="none" w:sz="0" w:space="0" w:color="auto"/>
        <w:right w:val="none" w:sz="0" w:space="0" w:color="auto"/>
      </w:divBdr>
    </w:div>
    <w:div w:id="708065758">
      <w:bodyDiv w:val="1"/>
      <w:marLeft w:val="0"/>
      <w:marRight w:val="0"/>
      <w:marTop w:val="0"/>
      <w:marBottom w:val="0"/>
      <w:divBdr>
        <w:top w:val="none" w:sz="0" w:space="0" w:color="auto"/>
        <w:left w:val="none" w:sz="0" w:space="0" w:color="auto"/>
        <w:bottom w:val="none" w:sz="0" w:space="0" w:color="auto"/>
        <w:right w:val="none" w:sz="0" w:space="0" w:color="auto"/>
      </w:divBdr>
      <w:divsChild>
        <w:div w:id="707727209">
          <w:marLeft w:val="0"/>
          <w:marRight w:val="0"/>
          <w:marTop w:val="0"/>
          <w:marBottom w:val="0"/>
          <w:divBdr>
            <w:top w:val="none" w:sz="0" w:space="0" w:color="auto"/>
            <w:left w:val="none" w:sz="0" w:space="0" w:color="auto"/>
            <w:bottom w:val="none" w:sz="0" w:space="0" w:color="auto"/>
            <w:right w:val="none" w:sz="0" w:space="0" w:color="auto"/>
          </w:divBdr>
          <w:divsChild>
            <w:div w:id="1000932937">
              <w:marLeft w:val="0"/>
              <w:marRight w:val="0"/>
              <w:marTop w:val="0"/>
              <w:marBottom w:val="0"/>
              <w:divBdr>
                <w:top w:val="none" w:sz="0" w:space="0" w:color="auto"/>
                <w:left w:val="none" w:sz="0" w:space="0" w:color="auto"/>
                <w:bottom w:val="none" w:sz="0" w:space="0" w:color="auto"/>
                <w:right w:val="none" w:sz="0" w:space="0" w:color="auto"/>
              </w:divBdr>
              <w:divsChild>
                <w:div w:id="1260679144">
                  <w:marLeft w:val="0"/>
                  <w:marRight w:val="0"/>
                  <w:marTop w:val="0"/>
                  <w:marBottom w:val="0"/>
                  <w:divBdr>
                    <w:top w:val="none" w:sz="0" w:space="0" w:color="auto"/>
                    <w:left w:val="none" w:sz="0" w:space="0" w:color="auto"/>
                    <w:bottom w:val="none" w:sz="0" w:space="0" w:color="auto"/>
                    <w:right w:val="none" w:sz="0" w:space="0" w:color="auto"/>
                  </w:divBdr>
                  <w:divsChild>
                    <w:div w:id="966276986">
                      <w:marLeft w:val="0"/>
                      <w:marRight w:val="0"/>
                      <w:marTop w:val="0"/>
                      <w:marBottom w:val="0"/>
                      <w:divBdr>
                        <w:top w:val="none" w:sz="0" w:space="0" w:color="auto"/>
                        <w:left w:val="none" w:sz="0" w:space="0" w:color="auto"/>
                        <w:bottom w:val="none" w:sz="0" w:space="0" w:color="auto"/>
                        <w:right w:val="none" w:sz="0" w:space="0" w:color="auto"/>
                      </w:divBdr>
                      <w:divsChild>
                        <w:div w:id="1574124560">
                          <w:marLeft w:val="0"/>
                          <w:marRight w:val="0"/>
                          <w:marTop w:val="0"/>
                          <w:marBottom w:val="0"/>
                          <w:divBdr>
                            <w:top w:val="none" w:sz="0" w:space="0" w:color="auto"/>
                            <w:left w:val="none" w:sz="0" w:space="0" w:color="auto"/>
                            <w:bottom w:val="none" w:sz="0" w:space="0" w:color="auto"/>
                            <w:right w:val="none" w:sz="0" w:space="0" w:color="auto"/>
                          </w:divBdr>
                          <w:divsChild>
                            <w:div w:id="23724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444186">
      <w:bodyDiv w:val="1"/>
      <w:marLeft w:val="0"/>
      <w:marRight w:val="0"/>
      <w:marTop w:val="0"/>
      <w:marBottom w:val="0"/>
      <w:divBdr>
        <w:top w:val="none" w:sz="0" w:space="0" w:color="auto"/>
        <w:left w:val="none" w:sz="0" w:space="0" w:color="auto"/>
        <w:bottom w:val="none" w:sz="0" w:space="0" w:color="auto"/>
        <w:right w:val="none" w:sz="0" w:space="0" w:color="auto"/>
      </w:divBdr>
      <w:divsChild>
        <w:div w:id="311830058">
          <w:marLeft w:val="0"/>
          <w:marRight w:val="0"/>
          <w:marTop w:val="0"/>
          <w:marBottom w:val="0"/>
          <w:divBdr>
            <w:top w:val="none" w:sz="0" w:space="0" w:color="auto"/>
            <w:left w:val="none" w:sz="0" w:space="0" w:color="auto"/>
            <w:bottom w:val="none" w:sz="0" w:space="0" w:color="auto"/>
            <w:right w:val="none" w:sz="0" w:space="0" w:color="auto"/>
          </w:divBdr>
        </w:div>
      </w:divsChild>
    </w:div>
    <w:div w:id="721829070">
      <w:bodyDiv w:val="1"/>
      <w:marLeft w:val="0"/>
      <w:marRight w:val="0"/>
      <w:marTop w:val="0"/>
      <w:marBottom w:val="0"/>
      <w:divBdr>
        <w:top w:val="none" w:sz="0" w:space="0" w:color="auto"/>
        <w:left w:val="none" w:sz="0" w:space="0" w:color="auto"/>
        <w:bottom w:val="none" w:sz="0" w:space="0" w:color="auto"/>
        <w:right w:val="none" w:sz="0" w:space="0" w:color="auto"/>
      </w:divBdr>
      <w:divsChild>
        <w:div w:id="422071556">
          <w:marLeft w:val="0"/>
          <w:marRight w:val="0"/>
          <w:marTop w:val="0"/>
          <w:marBottom w:val="0"/>
          <w:divBdr>
            <w:top w:val="none" w:sz="0" w:space="0" w:color="auto"/>
            <w:left w:val="none" w:sz="0" w:space="0" w:color="auto"/>
            <w:bottom w:val="none" w:sz="0" w:space="0" w:color="auto"/>
            <w:right w:val="none" w:sz="0" w:space="0" w:color="auto"/>
          </w:divBdr>
          <w:divsChild>
            <w:div w:id="321273727">
              <w:marLeft w:val="0"/>
              <w:marRight w:val="0"/>
              <w:marTop w:val="0"/>
              <w:marBottom w:val="0"/>
              <w:divBdr>
                <w:top w:val="none" w:sz="0" w:space="0" w:color="auto"/>
                <w:left w:val="none" w:sz="0" w:space="0" w:color="auto"/>
                <w:bottom w:val="none" w:sz="0" w:space="0" w:color="auto"/>
                <w:right w:val="none" w:sz="0" w:space="0" w:color="auto"/>
              </w:divBdr>
              <w:divsChild>
                <w:div w:id="1280643264">
                  <w:marLeft w:val="0"/>
                  <w:marRight w:val="0"/>
                  <w:marTop w:val="0"/>
                  <w:marBottom w:val="0"/>
                  <w:divBdr>
                    <w:top w:val="none" w:sz="0" w:space="0" w:color="auto"/>
                    <w:left w:val="none" w:sz="0" w:space="0" w:color="auto"/>
                    <w:bottom w:val="none" w:sz="0" w:space="0" w:color="auto"/>
                    <w:right w:val="none" w:sz="0" w:space="0" w:color="auto"/>
                  </w:divBdr>
                  <w:divsChild>
                    <w:div w:id="984895772">
                      <w:marLeft w:val="0"/>
                      <w:marRight w:val="0"/>
                      <w:marTop w:val="0"/>
                      <w:marBottom w:val="0"/>
                      <w:divBdr>
                        <w:top w:val="none" w:sz="0" w:space="0" w:color="auto"/>
                        <w:left w:val="none" w:sz="0" w:space="0" w:color="auto"/>
                        <w:bottom w:val="none" w:sz="0" w:space="0" w:color="auto"/>
                        <w:right w:val="none" w:sz="0" w:space="0" w:color="auto"/>
                      </w:divBdr>
                      <w:divsChild>
                        <w:div w:id="1437824316">
                          <w:marLeft w:val="0"/>
                          <w:marRight w:val="0"/>
                          <w:marTop w:val="0"/>
                          <w:marBottom w:val="0"/>
                          <w:divBdr>
                            <w:top w:val="none" w:sz="0" w:space="0" w:color="auto"/>
                            <w:left w:val="none" w:sz="0" w:space="0" w:color="auto"/>
                            <w:bottom w:val="none" w:sz="0" w:space="0" w:color="auto"/>
                            <w:right w:val="none" w:sz="0" w:space="0" w:color="auto"/>
                          </w:divBdr>
                          <w:divsChild>
                            <w:div w:id="12507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068996">
      <w:bodyDiv w:val="1"/>
      <w:marLeft w:val="0"/>
      <w:marRight w:val="0"/>
      <w:marTop w:val="0"/>
      <w:marBottom w:val="0"/>
      <w:divBdr>
        <w:top w:val="none" w:sz="0" w:space="0" w:color="auto"/>
        <w:left w:val="none" w:sz="0" w:space="0" w:color="auto"/>
        <w:bottom w:val="none" w:sz="0" w:space="0" w:color="auto"/>
        <w:right w:val="none" w:sz="0" w:space="0" w:color="auto"/>
      </w:divBdr>
    </w:div>
    <w:div w:id="752823915">
      <w:bodyDiv w:val="1"/>
      <w:marLeft w:val="0"/>
      <w:marRight w:val="0"/>
      <w:marTop w:val="0"/>
      <w:marBottom w:val="0"/>
      <w:divBdr>
        <w:top w:val="none" w:sz="0" w:space="0" w:color="auto"/>
        <w:left w:val="none" w:sz="0" w:space="0" w:color="auto"/>
        <w:bottom w:val="none" w:sz="0" w:space="0" w:color="auto"/>
        <w:right w:val="none" w:sz="0" w:space="0" w:color="auto"/>
      </w:divBdr>
      <w:divsChild>
        <w:div w:id="360402520">
          <w:marLeft w:val="0"/>
          <w:marRight w:val="0"/>
          <w:marTop w:val="0"/>
          <w:marBottom w:val="0"/>
          <w:divBdr>
            <w:top w:val="none" w:sz="0" w:space="0" w:color="auto"/>
            <w:left w:val="none" w:sz="0" w:space="0" w:color="auto"/>
            <w:bottom w:val="none" w:sz="0" w:space="0" w:color="auto"/>
            <w:right w:val="none" w:sz="0" w:space="0" w:color="auto"/>
          </w:divBdr>
        </w:div>
      </w:divsChild>
    </w:div>
    <w:div w:id="756442458">
      <w:bodyDiv w:val="1"/>
      <w:marLeft w:val="0"/>
      <w:marRight w:val="0"/>
      <w:marTop w:val="0"/>
      <w:marBottom w:val="0"/>
      <w:divBdr>
        <w:top w:val="none" w:sz="0" w:space="0" w:color="auto"/>
        <w:left w:val="none" w:sz="0" w:space="0" w:color="auto"/>
        <w:bottom w:val="none" w:sz="0" w:space="0" w:color="auto"/>
        <w:right w:val="none" w:sz="0" w:space="0" w:color="auto"/>
      </w:divBdr>
      <w:divsChild>
        <w:div w:id="698819931">
          <w:marLeft w:val="0"/>
          <w:marRight w:val="0"/>
          <w:marTop w:val="0"/>
          <w:marBottom w:val="0"/>
          <w:divBdr>
            <w:top w:val="none" w:sz="0" w:space="0" w:color="auto"/>
            <w:left w:val="none" w:sz="0" w:space="0" w:color="auto"/>
            <w:bottom w:val="none" w:sz="0" w:space="0" w:color="auto"/>
            <w:right w:val="none" w:sz="0" w:space="0" w:color="auto"/>
          </w:divBdr>
        </w:div>
      </w:divsChild>
    </w:div>
    <w:div w:id="784927869">
      <w:bodyDiv w:val="1"/>
      <w:marLeft w:val="0"/>
      <w:marRight w:val="0"/>
      <w:marTop w:val="0"/>
      <w:marBottom w:val="0"/>
      <w:divBdr>
        <w:top w:val="none" w:sz="0" w:space="0" w:color="auto"/>
        <w:left w:val="none" w:sz="0" w:space="0" w:color="auto"/>
        <w:bottom w:val="none" w:sz="0" w:space="0" w:color="auto"/>
        <w:right w:val="none" w:sz="0" w:space="0" w:color="auto"/>
      </w:divBdr>
    </w:div>
    <w:div w:id="788428571">
      <w:bodyDiv w:val="1"/>
      <w:marLeft w:val="0"/>
      <w:marRight w:val="0"/>
      <w:marTop w:val="0"/>
      <w:marBottom w:val="0"/>
      <w:divBdr>
        <w:top w:val="none" w:sz="0" w:space="0" w:color="auto"/>
        <w:left w:val="none" w:sz="0" w:space="0" w:color="auto"/>
        <w:bottom w:val="none" w:sz="0" w:space="0" w:color="auto"/>
        <w:right w:val="none" w:sz="0" w:space="0" w:color="auto"/>
      </w:divBdr>
    </w:div>
    <w:div w:id="800195237">
      <w:bodyDiv w:val="1"/>
      <w:marLeft w:val="0"/>
      <w:marRight w:val="0"/>
      <w:marTop w:val="0"/>
      <w:marBottom w:val="0"/>
      <w:divBdr>
        <w:top w:val="none" w:sz="0" w:space="0" w:color="auto"/>
        <w:left w:val="none" w:sz="0" w:space="0" w:color="auto"/>
        <w:bottom w:val="none" w:sz="0" w:space="0" w:color="auto"/>
        <w:right w:val="none" w:sz="0" w:space="0" w:color="auto"/>
      </w:divBdr>
      <w:divsChild>
        <w:div w:id="559902118">
          <w:marLeft w:val="0"/>
          <w:marRight w:val="0"/>
          <w:marTop w:val="0"/>
          <w:marBottom w:val="0"/>
          <w:divBdr>
            <w:top w:val="none" w:sz="0" w:space="0" w:color="auto"/>
            <w:left w:val="none" w:sz="0" w:space="0" w:color="auto"/>
            <w:bottom w:val="none" w:sz="0" w:space="0" w:color="auto"/>
            <w:right w:val="none" w:sz="0" w:space="0" w:color="auto"/>
          </w:divBdr>
        </w:div>
      </w:divsChild>
    </w:div>
    <w:div w:id="815685983">
      <w:bodyDiv w:val="1"/>
      <w:marLeft w:val="0"/>
      <w:marRight w:val="0"/>
      <w:marTop w:val="0"/>
      <w:marBottom w:val="0"/>
      <w:divBdr>
        <w:top w:val="none" w:sz="0" w:space="0" w:color="auto"/>
        <w:left w:val="none" w:sz="0" w:space="0" w:color="auto"/>
        <w:bottom w:val="none" w:sz="0" w:space="0" w:color="auto"/>
        <w:right w:val="none" w:sz="0" w:space="0" w:color="auto"/>
      </w:divBdr>
      <w:divsChild>
        <w:div w:id="942689854">
          <w:marLeft w:val="0"/>
          <w:marRight w:val="0"/>
          <w:marTop w:val="0"/>
          <w:marBottom w:val="0"/>
          <w:divBdr>
            <w:top w:val="none" w:sz="0" w:space="0" w:color="auto"/>
            <w:left w:val="none" w:sz="0" w:space="0" w:color="auto"/>
            <w:bottom w:val="none" w:sz="0" w:space="0" w:color="auto"/>
            <w:right w:val="none" w:sz="0" w:space="0" w:color="auto"/>
          </w:divBdr>
          <w:divsChild>
            <w:div w:id="1780295304">
              <w:marLeft w:val="0"/>
              <w:marRight w:val="0"/>
              <w:marTop w:val="0"/>
              <w:marBottom w:val="0"/>
              <w:divBdr>
                <w:top w:val="none" w:sz="0" w:space="0" w:color="auto"/>
                <w:left w:val="none" w:sz="0" w:space="0" w:color="auto"/>
                <w:bottom w:val="none" w:sz="0" w:space="0" w:color="auto"/>
                <w:right w:val="none" w:sz="0" w:space="0" w:color="auto"/>
              </w:divBdr>
              <w:divsChild>
                <w:div w:id="916787822">
                  <w:marLeft w:val="0"/>
                  <w:marRight w:val="0"/>
                  <w:marTop w:val="0"/>
                  <w:marBottom w:val="0"/>
                  <w:divBdr>
                    <w:top w:val="none" w:sz="0" w:space="0" w:color="auto"/>
                    <w:left w:val="none" w:sz="0" w:space="0" w:color="auto"/>
                    <w:bottom w:val="none" w:sz="0" w:space="0" w:color="auto"/>
                    <w:right w:val="none" w:sz="0" w:space="0" w:color="auto"/>
                  </w:divBdr>
                  <w:divsChild>
                    <w:div w:id="1477146337">
                      <w:marLeft w:val="0"/>
                      <w:marRight w:val="0"/>
                      <w:marTop w:val="0"/>
                      <w:marBottom w:val="0"/>
                      <w:divBdr>
                        <w:top w:val="none" w:sz="0" w:space="0" w:color="auto"/>
                        <w:left w:val="none" w:sz="0" w:space="0" w:color="auto"/>
                        <w:bottom w:val="none" w:sz="0" w:space="0" w:color="auto"/>
                        <w:right w:val="none" w:sz="0" w:space="0" w:color="auto"/>
                      </w:divBdr>
                      <w:divsChild>
                        <w:div w:id="1127315193">
                          <w:marLeft w:val="0"/>
                          <w:marRight w:val="0"/>
                          <w:marTop w:val="0"/>
                          <w:marBottom w:val="0"/>
                          <w:divBdr>
                            <w:top w:val="none" w:sz="0" w:space="0" w:color="auto"/>
                            <w:left w:val="none" w:sz="0" w:space="0" w:color="auto"/>
                            <w:bottom w:val="none" w:sz="0" w:space="0" w:color="auto"/>
                            <w:right w:val="none" w:sz="0" w:space="0" w:color="auto"/>
                          </w:divBdr>
                          <w:divsChild>
                            <w:div w:id="214010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82945">
                  <w:marLeft w:val="0"/>
                  <w:marRight w:val="0"/>
                  <w:marTop w:val="0"/>
                  <w:marBottom w:val="0"/>
                  <w:divBdr>
                    <w:top w:val="none" w:sz="0" w:space="0" w:color="auto"/>
                    <w:left w:val="none" w:sz="0" w:space="0" w:color="auto"/>
                    <w:bottom w:val="none" w:sz="0" w:space="0" w:color="auto"/>
                    <w:right w:val="none" w:sz="0" w:space="0" w:color="auto"/>
                  </w:divBdr>
                  <w:divsChild>
                    <w:div w:id="2093776211">
                      <w:marLeft w:val="0"/>
                      <w:marRight w:val="0"/>
                      <w:marTop w:val="0"/>
                      <w:marBottom w:val="0"/>
                      <w:divBdr>
                        <w:top w:val="none" w:sz="0" w:space="0" w:color="auto"/>
                        <w:left w:val="none" w:sz="0" w:space="0" w:color="auto"/>
                        <w:bottom w:val="none" w:sz="0" w:space="0" w:color="auto"/>
                        <w:right w:val="none" w:sz="0" w:space="0" w:color="auto"/>
                      </w:divBdr>
                      <w:divsChild>
                        <w:div w:id="1295522050">
                          <w:marLeft w:val="0"/>
                          <w:marRight w:val="0"/>
                          <w:marTop w:val="0"/>
                          <w:marBottom w:val="0"/>
                          <w:divBdr>
                            <w:top w:val="none" w:sz="0" w:space="0" w:color="auto"/>
                            <w:left w:val="none" w:sz="0" w:space="0" w:color="auto"/>
                            <w:bottom w:val="none" w:sz="0" w:space="0" w:color="auto"/>
                            <w:right w:val="none" w:sz="0" w:space="0" w:color="auto"/>
                          </w:divBdr>
                          <w:divsChild>
                            <w:div w:id="42928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585122">
      <w:bodyDiv w:val="1"/>
      <w:marLeft w:val="0"/>
      <w:marRight w:val="0"/>
      <w:marTop w:val="0"/>
      <w:marBottom w:val="0"/>
      <w:divBdr>
        <w:top w:val="none" w:sz="0" w:space="0" w:color="auto"/>
        <w:left w:val="none" w:sz="0" w:space="0" w:color="auto"/>
        <w:bottom w:val="none" w:sz="0" w:space="0" w:color="auto"/>
        <w:right w:val="none" w:sz="0" w:space="0" w:color="auto"/>
      </w:divBdr>
    </w:div>
    <w:div w:id="844052755">
      <w:bodyDiv w:val="1"/>
      <w:marLeft w:val="0"/>
      <w:marRight w:val="0"/>
      <w:marTop w:val="0"/>
      <w:marBottom w:val="0"/>
      <w:divBdr>
        <w:top w:val="none" w:sz="0" w:space="0" w:color="auto"/>
        <w:left w:val="none" w:sz="0" w:space="0" w:color="auto"/>
        <w:bottom w:val="none" w:sz="0" w:space="0" w:color="auto"/>
        <w:right w:val="none" w:sz="0" w:space="0" w:color="auto"/>
      </w:divBdr>
      <w:divsChild>
        <w:div w:id="106320373">
          <w:marLeft w:val="0"/>
          <w:marRight w:val="0"/>
          <w:marTop w:val="0"/>
          <w:marBottom w:val="0"/>
          <w:divBdr>
            <w:top w:val="none" w:sz="0" w:space="0" w:color="auto"/>
            <w:left w:val="none" w:sz="0" w:space="0" w:color="auto"/>
            <w:bottom w:val="none" w:sz="0" w:space="0" w:color="auto"/>
            <w:right w:val="none" w:sz="0" w:space="0" w:color="auto"/>
          </w:divBdr>
          <w:divsChild>
            <w:div w:id="399402488">
              <w:marLeft w:val="0"/>
              <w:marRight w:val="0"/>
              <w:marTop w:val="0"/>
              <w:marBottom w:val="0"/>
              <w:divBdr>
                <w:top w:val="none" w:sz="0" w:space="0" w:color="auto"/>
                <w:left w:val="none" w:sz="0" w:space="0" w:color="auto"/>
                <w:bottom w:val="none" w:sz="0" w:space="0" w:color="auto"/>
                <w:right w:val="none" w:sz="0" w:space="0" w:color="auto"/>
              </w:divBdr>
              <w:divsChild>
                <w:div w:id="54842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265505">
      <w:bodyDiv w:val="1"/>
      <w:marLeft w:val="0"/>
      <w:marRight w:val="0"/>
      <w:marTop w:val="0"/>
      <w:marBottom w:val="0"/>
      <w:divBdr>
        <w:top w:val="none" w:sz="0" w:space="0" w:color="auto"/>
        <w:left w:val="none" w:sz="0" w:space="0" w:color="auto"/>
        <w:bottom w:val="none" w:sz="0" w:space="0" w:color="auto"/>
        <w:right w:val="none" w:sz="0" w:space="0" w:color="auto"/>
      </w:divBdr>
    </w:div>
    <w:div w:id="911695968">
      <w:bodyDiv w:val="1"/>
      <w:marLeft w:val="0"/>
      <w:marRight w:val="0"/>
      <w:marTop w:val="0"/>
      <w:marBottom w:val="0"/>
      <w:divBdr>
        <w:top w:val="none" w:sz="0" w:space="0" w:color="auto"/>
        <w:left w:val="none" w:sz="0" w:space="0" w:color="auto"/>
        <w:bottom w:val="none" w:sz="0" w:space="0" w:color="auto"/>
        <w:right w:val="none" w:sz="0" w:space="0" w:color="auto"/>
      </w:divBdr>
      <w:divsChild>
        <w:div w:id="1984194035">
          <w:marLeft w:val="0"/>
          <w:marRight w:val="0"/>
          <w:marTop w:val="0"/>
          <w:marBottom w:val="0"/>
          <w:divBdr>
            <w:top w:val="none" w:sz="0" w:space="0" w:color="auto"/>
            <w:left w:val="none" w:sz="0" w:space="0" w:color="auto"/>
            <w:bottom w:val="none" w:sz="0" w:space="0" w:color="auto"/>
            <w:right w:val="none" w:sz="0" w:space="0" w:color="auto"/>
          </w:divBdr>
        </w:div>
      </w:divsChild>
    </w:div>
    <w:div w:id="925920271">
      <w:bodyDiv w:val="1"/>
      <w:marLeft w:val="0"/>
      <w:marRight w:val="0"/>
      <w:marTop w:val="0"/>
      <w:marBottom w:val="0"/>
      <w:divBdr>
        <w:top w:val="none" w:sz="0" w:space="0" w:color="auto"/>
        <w:left w:val="none" w:sz="0" w:space="0" w:color="auto"/>
        <w:bottom w:val="none" w:sz="0" w:space="0" w:color="auto"/>
        <w:right w:val="none" w:sz="0" w:space="0" w:color="auto"/>
      </w:divBdr>
    </w:div>
    <w:div w:id="1015494456">
      <w:bodyDiv w:val="1"/>
      <w:marLeft w:val="0"/>
      <w:marRight w:val="0"/>
      <w:marTop w:val="0"/>
      <w:marBottom w:val="0"/>
      <w:divBdr>
        <w:top w:val="none" w:sz="0" w:space="0" w:color="auto"/>
        <w:left w:val="none" w:sz="0" w:space="0" w:color="auto"/>
        <w:bottom w:val="none" w:sz="0" w:space="0" w:color="auto"/>
        <w:right w:val="none" w:sz="0" w:space="0" w:color="auto"/>
      </w:divBdr>
    </w:div>
    <w:div w:id="1059010552">
      <w:bodyDiv w:val="1"/>
      <w:marLeft w:val="0"/>
      <w:marRight w:val="0"/>
      <w:marTop w:val="0"/>
      <w:marBottom w:val="0"/>
      <w:divBdr>
        <w:top w:val="none" w:sz="0" w:space="0" w:color="auto"/>
        <w:left w:val="none" w:sz="0" w:space="0" w:color="auto"/>
        <w:bottom w:val="none" w:sz="0" w:space="0" w:color="auto"/>
        <w:right w:val="none" w:sz="0" w:space="0" w:color="auto"/>
      </w:divBdr>
      <w:divsChild>
        <w:div w:id="1058555160">
          <w:marLeft w:val="0"/>
          <w:marRight w:val="0"/>
          <w:marTop w:val="0"/>
          <w:marBottom w:val="0"/>
          <w:divBdr>
            <w:top w:val="none" w:sz="0" w:space="0" w:color="auto"/>
            <w:left w:val="none" w:sz="0" w:space="0" w:color="auto"/>
            <w:bottom w:val="none" w:sz="0" w:space="0" w:color="auto"/>
            <w:right w:val="none" w:sz="0" w:space="0" w:color="auto"/>
          </w:divBdr>
        </w:div>
      </w:divsChild>
    </w:div>
    <w:div w:id="1071929972">
      <w:bodyDiv w:val="1"/>
      <w:marLeft w:val="0"/>
      <w:marRight w:val="0"/>
      <w:marTop w:val="0"/>
      <w:marBottom w:val="0"/>
      <w:divBdr>
        <w:top w:val="none" w:sz="0" w:space="0" w:color="auto"/>
        <w:left w:val="none" w:sz="0" w:space="0" w:color="auto"/>
        <w:bottom w:val="none" w:sz="0" w:space="0" w:color="auto"/>
        <w:right w:val="none" w:sz="0" w:space="0" w:color="auto"/>
      </w:divBdr>
      <w:divsChild>
        <w:div w:id="1658727932">
          <w:marLeft w:val="0"/>
          <w:marRight w:val="0"/>
          <w:marTop w:val="0"/>
          <w:marBottom w:val="0"/>
          <w:divBdr>
            <w:top w:val="none" w:sz="0" w:space="0" w:color="auto"/>
            <w:left w:val="none" w:sz="0" w:space="0" w:color="auto"/>
            <w:bottom w:val="none" w:sz="0" w:space="0" w:color="auto"/>
            <w:right w:val="none" w:sz="0" w:space="0" w:color="auto"/>
          </w:divBdr>
        </w:div>
      </w:divsChild>
    </w:div>
    <w:div w:id="1137527494">
      <w:bodyDiv w:val="1"/>
      <w:marLeft w:val="0"/>
      <w:marRight w:val="0"/>
      <w:marTop w:val="0"/>
      <w:marBottom w:val="0"/>
      <w:divBdr>
        <w:top w:val="none" w:sz="0" w:space="0" w:color="auto"/>
        <w:left w:val="none" w:sz="0" w:space="0" w:color="auto"/>
        <w:bottom w:val="none" w:sz="0" w:space="0" w:color="auto"/>
        <w:right w:val="none" w:sz="0" w:space="0" w:color="auto"/>
      </w:divBdr>
      <w:divsChild>
        <w:div w:id="486828755">
          <w:marLeft w:val="0"/>
          <w:marRight w:val="0"/>
          <w:marTop w:val="0"/>
          <w:marBottom w:val="0"/>
          <w:divBdr>
            <w:top w:val="none" w:sz="0" w:space="0" w:color="auto"/>
            <w:left w:val="none" w:sz="0" w:space="0" w:color="auto"/>
            <w:bottom w:val="none" w:sz="0" w:space="0" w:color="auto"/>
            <w:right w:val="none" w:sz="0" w:space="0" w:color="auto"/>
          </w:divBdr>
        </w:div>
      </w:divsChild>
    </w:div>
    <w:div w:id="1155335292">
      <w:bodyDiv w:val="1"/>
      <w:marLeft w:val="0"/>
      <w:marRight w:val="0"/>
      <w:marTop w:val="0"/>
      <w:marBottom w:val="0"/>
      <w:divBdr>
        <w:top w:val="none" w:sz="0" w:space="0" w:color="auto"/>
        <w:left w:val="none" w:sz="0" w:space="0" w:color="auto"/>
        <w:bottom w:val="none" w:sz="0" w:space="0" w:color="auto"/>
        <w:right w:val="none" w:sz="0" w:space="0" w:color="auto"/>
      </w:divBdr>
    </w:div>
    <w:div w:id="1171094046">
      <w:bodyDiv w:val="1"/>
      <w:marLeft w:val="0"/>
      <w:marRight w:val="0"/>
      <w:marTop w:val="0"/>
      <w:marBottom w:val="0"/>
      <w:divBdr>
        <w:top w:val="none" w:sz="0" w:space="0" w:color="auto"/>
        <w:left w:val="none" w:sz="0" w:space="0" w:color="auto"/>
        <w:bottom w:val="none" w:sz="0" w:space="0" w:color="auto"/>
        <w:right w:val="none" w:sz="0" w:space="0" w:color="auto"/>
      </w:divBdr>
    </w:div>
    <w:div w:id="1194029808">
      <w:bodyDiv w:val="1"/>
      <w:marLeft w:val="0"/>
      <w:marRight w:val="0"/>
      <w:marTop w:val="0"/>
      <w:marBottom w:val="0"/>
      <w:divBdr>
        <w:top w:val="none" w:sz="0" w:space="0" w:color="auto"/>
        <w:left w:val="none" w:sz="0" w:space="0" w:color="auto"/>
        <w:bottom w:val="none" w:sz="0" w:space="0" w:color="auto"/>
        <w:right w:val="none" w:sz="0" w:space="0" w:color="auto"/>
      </w:divBdr>
    </w:div>
    <w:div w:id="1210990458">
      <w:bodyDiv w:val="1"/>
      <w:marLeft w:val="0"/>
      <w:marRight w:val="0"/>
      <w:marTop w:val="0"/>
      <w:marBottom w:val="0"/>
      <w:divBdr>
        <w:top w:val="none" w:sz="0" w:space="0" w:color="auto"/>
        <w:left w:val="none" w:sz="0" w:space="0" w:color="auto"/>
        <w:bottom w:val="none" w:sz="0" w:space="0" w:color="auto"/>
        <w:right w:val="none" w:sz="0" w:space="0" w:color="auto"/>
      </w:divBdr>
      <w:divsChild>
        <w:div w:id="1435516627">
          <w:marLeft w:val="0"/>
          <w:marRight w:val="0"/>
          <w:marTop w:val="0"/>
          <w:marBottom w:val="0"/>
          <w:divBdr>
            <w:top w:val="none" w:sz="0" w:space="0" w:color="auto"/>
            <w:left w:val="none" w:sz="0" w:space="0" w:color="auto"/>
            <w:bottom w:val="none" w:sz="0" w:space="0" w:color="auto"/>
            <w:right w:val="none" w:sz="0" w:space="0" w:color="auto"/>
          </w:divBdr>
          <w:divsChild>
            <w:div w:id="781724754">
              <w:marLeft w:val="0"/>
              <w:marRight w:val="0"/>
              <w:marTop w:val="0"/>
              <w:marBottom w:val="0"/>
              <w:divBdr>
                <w:top w:val="none" w:sz="0" w:space="0" w:color="auto"/>
                <w:left w:val="none" w:sz="0" w:space="0" w:color="auto"/>
                <w:bottom w:val="none" w:sz="0" w:space="0" w:color="auto"/>
                <w:right w:val="none" w:sz="0" w:space="0" w:color="auto"/>
              </w:divBdr>
              <w:divsChild>
                <w:div w:id="10059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1362">
      <w:bodyDiv w:val="1"/>
      <w:marLeft w:val="0"/>
      <w:marRight w:val="0"/>
      <w:marTop w:val="0"/>
      <w:marBottom w:val="0"/>
      <w:divBdr>
        <w:top w:val="none" w:sz="0" w:space="0" w:color="auto"/>
        <w:left w:val="none" w:sz="0" w:space="0" w:color="auto"/>
        <w:bottom w:val="none" w:sz="0" w:space="0" w:color="auto"/>
        <w:right w:val="none" w:sz="0" w:space="0" w:color="auto"/>
      </w:divBdr>
    </w:div>
    <w:div w:id="1364478492">
      <w:bodyDiv w:val="1"/>
      <w:marLeft w:val="0"/>
      <w:marRight w:val="0"/>
      <w:marTop w:val="0"/>
      <w:marBottom w:val="0"/>
      <w:divBdr>
        <w:top w:val="none" w:sz="0" w:space="0" w:color="auto"/>
        <w:left w:val="none" w:sz="0" w:space="0" w:color="auto"/>
        <w:bottom w:val="none" w:sz="0" w:space="0" w:color="auto"/>
        <w:right w:val="none" w:sz="0" w:space="0" w:color="auto"/>
      </w:divBdr>
    </w:div>
    <w:div w:id="1368409735">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46847941">
      <w:bodyDiv w:val="1"/>
      <w:marLeft w:val="0"/>
      <w:marRight w:val="0"/>
      <w:marTop w:val="0"/>
      <w:marBottom w:val="0"/>
      <w:divBdr>
        <w:top w:val="none" w:sz="0" w:space="0" w:color="auto"/>
        <w:left w:val="none" w:sz="0" w:space="0" w:color="auto"/>
        <w:bottom w:val="none" w:sz="0" w:space="0" w:color="auto"/>
        <w:right w:val="none" w:sz="0" w:space="0" w:color="auto"/>
      </w:divBdr>
    </w:div>
    <w:div w:id="1503202962">
      <w:bodyDiv w:val="1"/>
      <w:marLeft w:val="0"/>
      <w:marRight w:val="0"/>
      <w:marTop w:val="0"/>
      <w:marBottom w:val="0"/>
      <w:divBdr>
        <w:top w:val="none" w:sz="0" w:space="0" w:color="auto"/>
        <w:left w:val="none" w:sz="0" w:space="0" w:color="auto"/>
        <w:bottom w:val="none" w:sz="0" w:space="0" w:color="auto"/>
        <w:right w:val="none" w:sz="0" w:space="0" w:color="auto"/>
      </w:divBdr>
      <w:divsChild>
        <w:div w:id="1032343573">
          <w:marLeft w:val="0"/>
          <w:marRight w:val="0"/>
          <w:marTop w:val="0"/>
          <w:marBottom w:val="0"/>
          <w:divBdr>
            <w:top w:val="none" w:sz="0" w:space="0" w:color="auto"/>
            <w:left w:val="none" w:sz="0" w:space="0" w:color="auto"/>
            <w:bottom w:val="none" w:sz="0" w:space="0" w:color="auto"/>
            <w:right w:val="none" w:sz="0" w:space="0" w:color="auto"/>
          </w:divBdr>
          <w:divsChild>
            <w:div w:id="1600601631">
              <w:marLeft w:val="0"/>
              <w:marRight w:val="0"/>
              <w:marTop w:val="0"/>
              <w:marBottom w:val="0"/>
              <w:divBdr>
                <w:top w:val="none" w:sz="0" w:space="0" w:color="auto"/>
                <w:left w:val="none" w:sz="0" w:space="0" w:color="auto"/>
                <w:bottom w:val="none" w:sz="0" w:space="0" w:color="auto"/>
                <w:right w:val="none" w:sz="0" w:space="0" w:color="auto"/>
              </w:divBdr>
              <w:divsChild>
                <w:div w:id="162091610">
                  <w:marLeft w:val="0"/>
                  <w:marRight w:val="0"/>
                  <w:marTop w:val="0"/>
                  <w:marBottom w:val="0"/>
                  <w:divBdr>
                    <w:top w:val="none" w:sz="0" w:space="0" w:color="auto"/>
                    <w:left w:val="none" w:sz="0" w:space="0" w:color="auto"/>
                    <w:bottom w:val="none" w:sz="0" w:space="0" w:color="auto"/>
                    <w:right w:val="none" w:sz="0" w:space="0" w:color="auto"/>
                  </w:divBdr>
                  <w:divsChild>
                    <w:div w:id="1713849035">
                      <w:marLeft w:val="0"/>
                      <w:marRight w:val="0"/>
                      <w:marTop w:val="0"/>
                      <w:marBottom w:val="0"/>
                      <w:divBdr>
                        <w:top w:val="none" w:sz="0" w:space="0" w:color="auto"/>
                        <w:left w:val="none" w:sz="0" w:space="0" w:color="auto"/>
                        <w:bottom w:val="none" w:sz="0" w:space="0" w:color="auto"/>
                        <w:right w:val="none" w:sz="0" w:space="0" w:color="auto"/>
                      </w:divBdr>
                      <w:divsChild>
                        <w:div w:id="1249072340">
                          <w:marLeft w:val="0"/>
                          <w:marRight w:val="0"/>
                          <w:marTop w:val="0"/>
                          <w:marBottom w:val="0"/>
                          <w:divBdr>
                            <w:top w:val="none" w:sz="0" w:space="0" w:color="auto"/>
                            <w:left w:val="none" w:sz="0" w:space="0" w:color="auto"/>
                            <w:bottom w:val="none" w:sz="0" w:space="0" w:color="auto"/>
                            <w:right w:val="none" w:sz="0" w:space="0" w:color="auto"/>
                          </w:divBdr>
                          <w:divsChild>
                            <w:div w:id="4736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046771">
                  <w:marLeft w:val="0"/>
                  <w:marRight w:val="0"/>
                  <w:marTop w:val="0"/>
                  <w:marBottom w:val="0"/>
                  <w:divBdr>
                    <w:top w:val="none" w:sz="0" w:space="0" w:color="auto"/>
                    <w:left w:val="none" w:sz="0" w:space="0" w:color="auto"/>
                    <w:bottom w:val="none" w:sz="0" w:space="0" w:color="auto"/>
                    <w:right w:val="none" w:sz="0" w:space="0" w:color="auto"/>
                  </w:divBdr>
                  <w:divsChild>
                    <w:div w:id="304357192">
                      <w:marLeft w:val="0"/>
                      <w:marRight w:val="0"/>
                      <w:marTop w:val="0"/>
                      <w:marBottom w:val="0"/>
                      <w:divBdr>
                        <w:top w:val="none" w:sz="0" w:space="0" w:color="auto"/>
                        <w:left w:val="none" w:sz="0" w:space="0" w:color="auto"/>
                        <w:bottom w:val="none" w:sz="0" w:space="0" w:color="auto"/>
                        <w:right w:val="none" w:sz="0" w:space="0" w:color="auto"/>
                      </w:divBdr>
                      <w:divsChild>
                        <w:div w:id="251159279">
                          <w:marLeft w:val="0"/>
                          <w:marRight w:val="0"/>
                          <w:marTop w:val="0"/>
                          <w:marBottom w:val="0"/>
                          <w:divBdr>
                            <w:top w:val="none" w:sz="0" w:space="0" w:color="auto"/>
                            <w:left w:val="none" w:sz="0" w:space="0" w:color="auto"/>
                            <w:bottom w:val="none" w:sz="0" w:space="0" w:color="auto"/>
                            <w:right w:val="none" w:sz="0" w:space="0" w:color="auto"/>
                          </w:divBdr>
                          <w:divsChild>
                            <w:div w:id="89038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055771">
      <w:bodyDiv w:val="1"/>
      <w:marLeft w:val="0"/>
      <w:marRight w:val="0"/>
      <w:marTop w:val="0"/>
      <w:marBottom w:val="0"/>
      <w:divBdr>
        <w:top w:val="none" w:sz="0" w:space="0" w:color="auto"/>
        <w:left w:val="none" w:sz="0" w:space="0" w:color="auto"/>
        <w:bottom w:val="none" w:sz="0" w:space="0" w:color="auto"/>
        <w:right w:val="none" w:sz="0" w:space="0" w:color="auto"/>
      </w:divBdr>
    </w:div>
    <w:div w:id="1551378204">
      <w:bodyDiv w:val="1"/>
      <w:marLeft w:val="0"/>
      <w:marRight w:val="0"/>
      <w:marTop w:val="0"/>
      <w:marBottom w:val="0"/>
      <w:divBdr>
        <w:top w:val="none" w:sz="0" w:space="0" w:color="auto"/>
        <w:left w:val="none" w:sz="0" w:space="0" w:color="auto"/>
        <w:bottom w:val="none" w:sz="0" w:space="0" w:color="auto"/>
        <w:right w:val="none" w:sz="0" w:space="0" w:color="auto"/>
      </w:divBdr>
      <w:divsChild>
        <w:div w:id="1482192636">
          <w:marLeft w:val="0"/>
          <w:marRight w:val="0"/>
          <w:marTop w:val="0"/>
          <w:marBottom w:val="0"/>
          <w:divBdr>
            <w:top w:val="none" w:sz="0" w:space="0" w:color="auto"/>
            <w:left w:val="none" w:sz="0" w:space="0" w:color="auto"/>
            <w:bottom w:val="none" w:sz="0" w:space="0" w:color="auto"/>
            <w:right w:val="none" w:sz="0" w:space="0" w:color="auto"/>
          </w:divBdr>
        </w:div>
      </w:divsChild>
    </w:div>
    <w:div w:id="1575317253">
      <w:bodyDiv w:val="1"/>
      <w:marLeft w:val="0"/>
      <w:marRight w:val="0"/>
      <w:marTop w:val="0"/>
      <w:marBottom w:val="0"/>
      <w:divBdr>
        <w:top w:val="none" w:sz="0" w:space="0" w:color="auto"/>
        <w:left w:val="none" w:sz="0" w:space="0" w:color="auto"/>
        <w:bottom w:val="none" w:sz="0" w:space="0" w:color="auto"/>
        <w:right w:val="none" w:sz="0" w:space="0" w:color="auto"/>
      </w:divBdr>
    </w:div>
    <w:div w:id="1599410542">
      <w:bodyDiv w:val="1"/>
      <w:marLeft w:val="0"/>
      <w:marRight w:val="0"/>
      <w:marTop w:val="0"/>
      <w:marBottom w:val="0"/>
      <w:divBdr>
        <w:top w:val="none" w:sz="0" w:space="0" w:color="auto"/>
        <w:left w:val="none" w:sz="0" w:space="0" w:color="auto"/>
        <w:bottom w:val="none" w:sz="0" w:space="0" w:color="auto"/>
        <w:right w:val="none" w:sz="0" w:space="0" w:color="auto"/>
      </w:divBdr>
    </w:div>
    <w:div w:id="1624531546">
      <w:bodyDiv w:val="1"/>
      <w:marLeft w:val="0"/>
      <w:marRight w:val="0"/>
      <w:marTop w:val="0"/>
      <w:marBottom w:val="0"/>
      <w:divBdr>
        <w:top w:val="none" w:sz="0" w:space="0" w:color="auto"/>
        <w:left w:val="none" w:sz="0" w:space="0" w:color="auto"/>
        <w:bottom w:val="none" w:sz="0" w:space="0" w:color="auto"/>
        <w:right w:val="none" w:sz="0" w:space="0" w:color="auto"/>
      </w:divBdr>
    </w:div>
    <w:div w:id="1649018730">
      <w:bodyDiv w:val="1"/>
      <w:marLeft w:val="0"/>
      <w:marRight w:val="0"/>
      <w:marTop w:val="0"/>
      <w:marBottom w:val="0"/>
      <w:divBdr>
        <w:top w:val="none" w:sz="0" w:space="0" w:color="auto"/>
        <w:left w:val="none" w:sz="0" w:space="0" w:color="auto"/>
        <w:bottom w:val="none" w:sz="0" w:space="0" w:color="auto"/>
        <w:right w:val="none" w:sz="0" w:space="0" w:color="auto"/>
      </w:divBdr>
      <w:divsChild>
        <w:div w:id="1161043302">
          <w:marLeft w:val="0"/>
          <w:marRight w:val="0"/>
          <w:marTop w:val="0"/>
          <w:marBottom w:val="0"/>
          <w:divBdr>
            <w:top w:val="none" w:sz="0" w:space="0" w:color="auto"/>
            <w:left w:val="none" w:sz="0" w:space="0" w:color="auto"/>
            <w:bottom w:val="none" w:sz="0" w:space="0" w:color="auto"/>
            <w:right w:val="none" w:sz="0" w:space="0" w:color="auto"/>
          </w:divBdr>
        </w:div>
      </w:divsChild>
    </w:div>
    <w:div w:id="1650019271">
      <w:bodyDiv w:val="1"/>
      <w:marLeft w:val="0"/>
      <w:marRight w:val="0"/>
      <w:marTop w:val="0"/>
      <w:marBottom w:val="0"/>
      <w:divBdr>
        <w:top w:val="none" w:sz="0" w:space="0" w:color="auto"/>
        <w:left w:val="none" w:sz="0" w:space="0" w:color="auto"/>
        <w:bottom w:val="none" w:sz="0" w:space="0" w:color="auto"/>
        <w:right w:val="none" w:sz="0" w:space="0" w:color="auto"/>
      </w:divBdr>
      <w:divsChild>
        <w:div w:id="408355356">
          <w:marLeft w:val="1440"/>
          <w:marRight w:val="0"/>
          <w:marTop w:val="0"/>
          <w:marBottom w:val="0"/>
          <w:divBdr>
            <w:top w:val="none" w:sz="0" w:space="0" w:color="auto"/>
            <w:left w:val="none" w:sz="0" w:space="0" w:color="auto"/>
            <w:bottom w:val="none" w:sz="0" w:space="0" w:color="auto"/>
            <w:right w:val="none" w:sz="0" w:space="0" w:color="auto"/>
          </w:divBdr>
        </w:div>
      </w:divsChild>
    </w:div>
    <w:div w:id="1662387565">
      <w:bodyDiv w:val="1"/>
      <w:marLeft w:val="0"/>
      <w:marRight w:val="0"/>
      <w:marTop w:val="0"/>
      <w:marBottom w:val="0"/>
      <w:divBdr>
        <w:top w:val="none" w:sz="0" w:space="0" w:color="auto"/>
        <w:left w:val="none" w:sz="0" w:space="0" w:color="auto"/>
        <w:bottom w:val="none" w:sz="0" w:space="0" w:color="auto"/>
        <w:right w:val="none" w:sz="0" w:space="0" w:color="auto"/>
      </w:divBdr>
      <w:divsChild>
        <w:div w:id="270599871">
          <w:marLeft w:val="0"/>
          <w:marRight w:val="0"/>
          <w:marTop w:val="0"/>
          <w:marBottom w:val="0"/>
          <w:divBdr>
            <w:top w:val="none" w:sz="0" w:space="0" w:color="auto"/>
            <w:left w:val="none" w:sz="0" w:space="0" w:color="auto"/>
            <w:bottom w:val="none" w:sz="0" w:space="0" w:color="auto"/>
            <w:right w:val="none" w:sz="0" w:space="0" w:color="auto"/>
          </w:divBdr>
        </w:div>
      </w:divsChild>
    </w:div>
    <w:div w:id="1693532184">
      <w:bodyDiv w:val="1"/>
      <w:marLeft w:val="0"/>
      <w:marRight w:val="0"/>
      <w:marTop w:val="0"/>
      <w:marBottom w:val="0"/>
      <w:divBdr>
        <w:top w:val="none" w:sz="0" w:space="0" w:color="auto"/>
        <w:left w:val="none" w:sz="0" w:space="0" w:color="auto"/>
        <w:bottom w:val="none" w:sz="0" w:space="0" w:color="auto"/>
        <w:right w:val="none" w:sz="0" w:space="0" w:color="auto"/>
      </w:divBdr>
      <w:divsChild>
        <w:div w:id="1579093155">
          <w:marLeft w:val="1440"/>
          <w:marRight w:val="0"/>
          <w:marTop w:val="0"/>
          <w:marBottom w:val="0"/>
          <w:divBdr>
            <w:top w:val="none" w:sz="0" w:space="0" w:color="auto"/>
            <w:left w:val="none" w:sz="0" w:space="0" w:color="auto"/>
            <w:bottom w:val="none" w:sz="0" w:space="0" w:color="auto"/>
            <w:right w:val="none" w:sz="0" w:space="0" w:color="auto"/>
          </w:divBdr>
        </w:div>
      </w:divsChild>
    </w:div>
    <w:div w:id="1694922305">
      <w:bodyDiv w:val="1"/>
      <w:marLeft w:val="0"/>
      <w:marRight w:val="0"/>
      <w:marTop w:val="0"/>
      <w:marBottom w:val="0"/>
      <w:divBdr>
        <w:top w:val="none" w:sz="0" w:space="0" w:color="auto"/>
        <w:left w:val="none" w:sz="0" w:space="0" w:color="auto"/>
        <w:bottom w:val="none" w:sz="0" w:space="0" w:color="auto"/>
        <w:right w:val="none" w:sz="0" w:space="0" w:color="auto"/>
      </w:divBdr>
      <w:divsChild>
        <w:div w:id="260797728">
          <w:marLeft w:val="0"/>
          <w:marRight w:val="0"/>
          <w:marTop w:val="0"/>
          <w:marBottom w:val="0"/>
          <w:divBdr>
            <w:top w:val="none" w:sz="0" w:space="0" w:color="auto"/>
            <w:left w:val="none" w:sz="0" w:space="0" w:color="auto"/>
            <w:bottom w:val="none" w:sz="0" w:space="0" w:color="auto"/>
            <w:right w:val="none" w:sz="0" w:space="0" w:color="auto"/>
          </w:divBdr>
          <w:divsChild>
            <w:div w:id="754476783">
              <w:marLeft w:val="0"/>
              <w:marRight w:val="0"/>
              <w:marTop w:val="0"/>
              <w:marBottom w:val="0"/>
              <w:divBdr>
                <w:top w:val="none" w:sz="0" w:space="0" w:color="auto"/>
                <w:left w:val="none" w:sz="0" w:space="0" w:color="auto"/>
                <w:bottom w:val="none" w:sz="0" w:space="0" w:color="auto"/>
                <w:right w:val="none" w:sz="0" w:space="0" w:color="auto"/>
              </w:divBdr>
              <w:divsChild>
                <w:div w:id="1036739361">
                  <w:marLeft w:val="0"/>
                  <w:marRight w:val="0"/>
                  <w:marTop w:val="0"/>
                  <w:marBottom w:val="0"/>
                  <w:divBdr>
                    <w:top w:val="none" w:sz="0" w:space="0" w:color="auto"/>
                    <w:left w:val="none" w:sz="0" w:space="0" w:color="auto"/>
                    <w:bottom w:val="none" w:sz="0" w:space="0" w:color="auto"/>
                    <w:right w:val="none" w:sz="0" w:space="0" w:color="auto"/>
                  </w:divBdr>
                  <w:divsChild>
                    <w:div w:id="506750928">
                      <w:marLeft w:val="0"/>
                      <w:marRight w:val="0"/>
                      <w:marTop w:val="0"/>
                      <w:marBottom w:val="0"/>
                      <w:divBdr>
                        <w:top w:val="none" w:sz="0" w:space="0" w:color="auto"/>
                        <w:left w:val="none" w:sz="0" w:space="0" w:color="auto"/>
                        <w:bottom w:val="none" w:sz="0" w:space="0" w:color="auto"/>
                        <w:right w:val="none" w:sz="0" w:space="0" w:color="auto"/>
                      </w:divBdr>
                      <w:divsChild>
                        <w:div w:id="1183282792">
                          <w:marLeft w:val="0"/>
                          <w:marRight w:val="0"/>
                          <w:marTop w:val="0"/>
                          <w:marBottom w:val="0"/>
                          <w:divBdr>
                            <w:top w:val="none" w:sz="0" w:space="0" w:color="auto"/>
                            <w:left w:val="none" w:sz="0" w:space="0" w:color="auto"/>
                            <w:bottom w:val="none" w:sz="0" w:space="0" w:color="auto"/>
                            <w:right w:val="none" w:sz="0" w:space="0" w:color="auto"/>
                          </w:divBdr>
                          <w:divsChild>
                            <w:div w:id="46085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14595">
                  <w:marLeft w:val="0"/>
                  <w:marRight w:val="0"/>
                  <w:marTop w:val="0"/>
                  <w:marBottom w:val="0"/>
                  <w:divBdr>
                    <w:top w:val="none" w:sz="0" w:space="0" w:color="auto"/>
                    <w:left w:val="none" w:sz="0" w:space="0" w:color="auto"/>
                    <w:bottom w:val="none" w:sz="0" w:space="0" w:color="auto"/>
                    <w:right w:val="none" w:sz="0" w:space="0" w:color="auto"/>
                  </w:divBdr>
                  <w:divsChild>
                    <w:div w:id="1042442597">
                      <w:marLeft w:val="0"/>
                      <w:marRight w:val="0"/>
                      <w:marTop w:val="0"/>
                      <w:marBottom w:val="0"/>
                      <w:divBdr>
                        <w:top w:val="none" w:sz="0" w:space="0" w:color="auto"/>
                        <w:left w:val="none" w:sz="0" w:space="0" w:color="auto"/>
                        <w:bottom w:val="none" w:sz="0" w:space="0" w:color="auto"/>
                        <w:right w:val="none" w:sz="0" w:space="0" w:color="auto"/>
                      </w:divBdr>
                      <w:divsChild>
                        <w:div w:id="1312444109">
                          <w:marLeft w:val="0"/>
                          <w:marRight w:val="0"/>
                          <w:marTop w:val="0"/>
                          <w:marBottom w:val="0"/>
                          <w:divBdr>
                            <w:top w:val="none" w:sz="0" w:space="0" w:color="auto"/>
                            <w:left w:val="none" w:sz="0" w:space="0" w:color="auto"/>
                            <w:bottom w:val="none" w:sz="0" w:space="0" w:color="auto"/>
                            <w:right w:val="none" w:sz="0" w:space="0" w:color="auto"/>
                          </w:divBdr>
                          <w:divsChild>
                            <w:div w:id="40561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655717">
      <w:bodyDiv w:val="1"/>
      <w:marLeft w:val="0"/>
      <w:marRight w:val="0"/>
      <w:marTop w:val="0"/>
      <w:marBottom w:val="0"/>
      <w:divBdr>
        <w:top w:val="none" w:sz="0" w:space="0" w:color="auto"/>
        <w:left w:val="none" w:sz="0" w:space="0" w:color="auto"/>
        <w:bottom w:val="none" w:sz="0" w:space="0" w:color="auto"/>
        <w:right w:val="none" w:sz="0" w:space="0" w:color="auto"/>
      </w:divBdr>
    </w:div>
    <w:div w:id="1714112931">
      <w:bodyDiv w:val="1"/>
      <w:marLeft w:val="0"/>
      <w:marRight w:val="0"/>
      <w:marTop w:val="0"/>
      <w:marBottom w:val="0"/>
      <w:divBdr>
        <w:top w:val="none" w:sz="0" w:space="0" w:color="auto"/>
        <w:left w:val="none" w:sz="0" w:space="0" w:color="auto"/>
        <w:bottom w:val="none" w:sz="0" w:space="0" w:color="auto"/>
        <w:right w:val="none" w:sz="0" w:space="0" w:color="auto"/>
      </w:divBdr>
      <w:divsChild>
        <w:div w:id="909969081">
          <w:marLeft w:val="0"/>
          <w:marRight w:val="0"/>
          <w:marTop w:val="0"/>
          <w:marBottom w:val="0"/>
          <w:divBdr>
            <w:top w:val="none" w:sz="0" w:space="0" w:color="auto"/>
            <w:left w:val="none" w:sz="0" w:space="0" w:color="auto"/>
            <w:bottom w:val="none" w:sz="0" w:space="0" w:color="auto"/>
            <w:right w:val="none" w:sz="0" w:space="0" w:color="auto"/>
          </w:divBdr>
          <w:divsChild>
            <w:div w:id="1498961527">
              <w:marLeft w:val="0"/>
              <w:marRight w:val="0"/>
              <w:marTop w:val="0"/>
              <w:marBottom w:val="0"/>
              <w:divBdr>
                <w:top w:val="none" w:sz="0" w:space="0" w:color="auto"/>
                <w:left w:val="none" w:sz="0" w:space="0" w:color="auto"/>
                <w:bottom w:val="none" w:sz="0" w:space="0" w:color="auto"/>
                <w:right w:val="none" w:sz="0" w:space="0" w:color="auto"/>
              </w:divBdr>
              <w:divsChild>
                <w:div w:id="145660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996805">
      <w:bodyDiv w:val="1"/>
      <w:marLeft w:val="0"/>
      <w:marRight w:val="0"/>
      <w:marTop w:val="0"/>
      <w:marBottom w:val="0"/>
      <w:divBdr>
        <w:top w:val="none" w:sz="0" w:space="0" w:color="auto"/>
        <w:left w:val="none" w:sz="0" w:space="0" w:color="auto"/>
        <w:bottom w:val="none" w:sz="0" w:space="0" w:color="auto"/>
        <w:right w:val="none" w:sz="0" w:space="0" w:color="auto"/>
      </w:divBdr>
      <w:divsChild>
        <w:div w:id="1341274799">
          <w:marLeft w:val="0"/>
          <w:marRight w:val="0"/>
          <w:marTop w:val="0"/>
          <w:marBottom w:val="0"/>
          <w:divBdr>
            <w:top w:val="none" w:sz="0" w:space="0" w:color="auto"/>
            <w:left w:val="none" w:sz="0" w:space="0" w:color="auto"/>
            <w:bottom w:val="none" w:sz="0" w:space="0" w:color="auto"/>
            <w:right w:val="none" w:sz="0" w:space="0" w:color="auto"/>
          </w:divBdr>
        </w:div>
      </w:divsChild>
    </w:div>
    <w:div w:id="1777434288">
      <w:bodyDiv w:val="1"/>
      <w:marLeft w:val="0"/>
      <w:marRight w:val="0"/>
      <w:marTop w:val="0"/>
      <w:marBottom w:val="0"/>
      <w:divBdr>
        <w:top w:val="none" w:sz="0" w:space="0" w:color="auto"/>
        <w:left w:val="none" w:sz="0" w:space="0" w:color="auto"/>
        <w:bottom w:val="none" w:sz="0" w:space="0" w:color="auto"/>
        <w:right w:val="none" w:sz="0" w:space="0" w:color="auto"/>
      </w:divBdr>
    </w:div>
    <w:div w:id="1790322525">
      <w:bodyDiv w:val="1"/>
      <w:marLeft w:val="0"/>
      <w:marRight w:val="0"/>
      <w:marTop w:val="0"/>
      <w:marBottom w:val="0"/>
      <w:divBdr>
        <w:top w:val="none" w:sz="0" w:space="0" w:color="auto"/>
        <w:left w:val="none" w:sz="0" w:space="0" w:color="auto"/>
        <w:bottom w:val="none" w:sz="0" w:space="0" w:color="auto"/>
        <w:right w:val="none" w:sz="0" w:space="0" w:color="auto"/>
      </w:divBdr>
    </w:div>
    <w:div w:id="1878157085">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sChild>
        <w:div w:id="1258752647">
          <w:marLeft w:val="480"/>
          <w:marRight w:val="0"/>
          <w:marTop w:val="0"/>
          <w:marBottom w:val="0"/>
          <w:divBdr>
            <w:top w:val="none" w:sz="0" w:space="0" w:color="auto"/>
            <w:left w:val="none" w:sz="0" w:space="0" w:color="auto"/>
            <w:bottom w:val="none" w:sz="0" w:space="0" w:color="auto"/>
            <w:right w:val="none" w:sz="0" w:space="0" w:color="auto"/>
          </w:divBdr>
        </w:div>
      </w:divsChild>
    </w:div>
    <w:div w:id="1911309157">
      <w:bodyDiv w:val="1"/>
      <w:marLeft w:val="0"/>
      <w:marRight w:val="0"/>
      <w:marTop w:val="0"/>
      <w:marBottom w:val="0"/>
      <w:divBdr>
        <w:top w:val="none" w:sz="0" w:space="0" w:color="auto"/>
        <w:left w:val="none" w:sz="0" w:space="0" w:color="auto"/>
        <w:bottom w:val="none" w:sz="0" w:space="0" w:color="auto"/>
        <w:right w:val="none" w:sz="0" w:space="0" w:color="auto"/>
      </w:divBdr>
      <w:divsChild>
        <w:div w:id="2008824852">
          <w:marLeft w:val="0"/>
          <w:marRight w:val="0"/>
          <w:marTop w:val="0"/>
          <w:marBottom w:val="0"/>
          <w:divBdr>
            <w:top w:val="none" w:sz="0" w:space="0" w:color="auto"/>
            <w:left w:val="none" w:sz="0" w:space="0" w:color="auto"/>
            <w:bottom w:val="none" w:sz="0" w:space="0" w:color="auto"/>
            <w:right w:val="none" w:sz="0" w:space="0" w:color="auto"/>
          </w:divBdr>
          <w:divsChild>
            <w:div w:id="176651543">
              <w:marLeft w:val="0"/>
              <w:marRight w:val="0"/>
              <w:marTop w:val="0"/>
              <w:marBottom w:val="0"/>
              <w:divBdr>
                <w:top w:val="none" w:sz="0" w:space="0" w:color="auto"/>
                <w:left w:val="none" w:sz="0" w:space="0" w:color="auto"/>
                <w:bottom w:val="none" w:sz="0" w:space="0" w:color="auto"/>
                <w:right w:val="none" w:sz="0" w:space="0" w:color="auto"/>
              </w:divBdr>
              <w:divsChild>
                <w:div w:id="1419787412">
                  <w:marLeft w:val="0"/>
                  <w:marRight w:val="0"/>
                  <w:marTop w:val="0"/>
                  <w:marBottom w:val="0"/>
                  <w:divBdr>
                    <w:top w:val="none" w:sz="0" w:space="0" w:color="auto"/>
                    <w:left w:val="none" w:sz="0" w:space="0" w:color="auto"/>
                    <w:bottom w:val="none" w:sz="0" w:space="0" w:color="auto"/>
                    <w:right w:val="none" w:sz="0" w:space="0" w:color="auto"/>
                  </w:divBdr>
                  <w:divsChild>
                    <w:div w:id="869759714">
                      <w:marLeft w:val="0"/>
                      <w:marRight w:val="0"/>
                      <w:marTop w:val="0"/>
                      <w:marBottom w:val="0"/>
                      <w:divBdr>
                        <w:top w:val="none" w:sz="0" w:space="0" w:color="auto"/>
                        <w:left w:val="none" w:sz="0" w:space="0" w:color="auto"/>
                        <w:bottom w:val="none" w:sz="0" w:space="0" w:color="auto"/>
                        <w:right w:val="none" w:sz="0" w:space="0" w:color="auto"/>
                      </w:divBdr>
                      <w:divsChild>
                        <w:div w:id="1082530549">
                          <w:marLeft w:val="0"/>
                          <w:marRight w:val="0"/>
                          <w:marTop w:val="0"/>
                          <w:marBottom w:val="0"/>
                          <w:divBdr>
                            <w:top w:val="none" w:sz="0" w:space="0" w:color="auto"/>
                            <w:left w:val="none" w:sz="0" w:space="0" w:color="auto"/>
                            <w:bottom w:val="none" w:sz="0" w:space="0" w:color="auto"/>
                            <w:right w:val="none" w:sz="0" w:space="0" w:color="auto"/>
                          </w:divBdr>
                          <w:divsChild>
                            <w:div w:id="4910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410920">
                  <w:marLeft w:val="0"/>
                  <w:marRight w:val="0"/>
                  <w:marTop w:val="0"/>
                  <w:marBottom w:val="0"/>
                  <w:divBdr>
                    <w:top w:val="none" w:sz="0" w:space="0" w:color="auto"/>
                    <w:left w:val="none" w:sz="0" w:space="0" w:color="auto"/>
                    <w:bottom w:val="none" w:sz="0" w:space="0" w:color="auto"/>
                    <w:right w:val="none" w:sz="0" w:space="0" w:color="auto"/>
                  </w:divBdr>
                  <w:divsChild>
                    <w:div w:id="1924799373">
                      <w:marLeft w:val="0"/>
                      <w:marRight w:val="0"/>
                      <w:marTop w:val="0"/>
                      <w:marBottom w:val="0"/>
                      <w:divBdr>
                        <w:top w:val="none" w:sz="0" w:space="0" w:color="auto"/>
                        <w:left w:val="none" w:sz="0" w:space="0" w:color="auto"/>
                        <w:bottom w:val="none" w:sz="0" w:space="0" w:color="auto"/>
                        <w:right w:val="none" w:sz="0" w:space="0" w:color="auto"/>
                      </w:divBdr>
                      <w:divsChild>
                        <w:div w:id="226115578">
                          <w:marLeft w:val="0"/>
                          <w:marRight w:val="0"/>
                          <w:marTop w:val="0"/>
                          <w:marBottom w:val="0"/>
                          <w:divBdr>
                            <w:top w:val="none" w:sz="0" w:space="0" w:color="auto"/>
                            <w:left w:val="none" w:sz="0" w:space="0" w:color="auto"/>
                            <w:bottom w:val="none" w:sz="0" w:space="0" w:color="auto"/>
                            <w:right w:val="none" w:sz="0" w:space="0" w:color="auto"/>
                          </w:divBdr>
                          <w:divsChild>
                            <w:div w:id="11388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051305">
      <w:bodyDiv w:val="1"/>
      <w:marLeft w:val="0"/>
      <w:marRight w:val="0"/>
      <w:marTop w:val="0"/>
      <w:marBottom w:val="0"/>
      <w:divBdr>
        <w:top w:val="none" w:sz="0" w:space="0" w:color="auto"/>
        <w:left w:val="none" w:sz="0" w:space="0" w:color="auto"/>
        <w:bottom w:val="none" w:sz="0" w:space="0" w:color="auto"/>
        <w:right w:val="none" w:sz="0" w:space="0" w:color="auto"/>
      </w:divBdr>
    </w:div>
    <w:div w:id="1960605066">
      <w:bodyDiv w:val="1"/>
      <w:marLeft w:val="0"/>
      <w:marRight w:val="0"/>
      <w:marTop w:val="0"/>
      <w:marBottom w:val="0"/>
      <w:divBdr>
        <w:top w:val="none" w:sz="0" w:space="0" w:color="auto"/>
        <w:left w:val="none" w:sz="0" w:space="0" w:color="auto"/>
        <w:bottom w:val="none" w:sz="0" w:space="0" w:color="auto"/>
        <w:right w:val="none" w:sz="0" w:space="0" w:color="auto"/>
      </w:divBdr>
      <w:divsChild>
        <w:div w:id="974139829">
          <w:marLeft w:val="0"/>
          <w:marRight w:val="0"/>
          <w:marTop w:val="0"/>
          <w:marBottom w:val="0"/>
          <w:divBdr>
            <w:top w:val="none" w:sz="0" w:space="0" w:color="auto"/>
            <w:left w:val="none" w:sz="0" w:space="0" w:color="auto"/>
            <w:bottom w:val="none" w:sz="0" w:space="0" w:color="auto"/>
            <w:right w:val="none" w:sz="0" w:space="0" w:color="auto"/>
          </w:divBdr>
        </w:div>
      </w:divsChild>
    </w:div>
    <w:div w:id="2026511949">
      <w:bodyDiv w:val="1"/>
      <w:marLeft w:val="0"/>
      <w:marRight w:val="0"/>
      <w:marTop w:val="0"/>
      <w:marBottom w:val="0"/>
      <w:divBdr>
        <w:top w:val="none" w:sz="0" w:space="0" w:color="auto"/>
        <w:left w:val="none" w:sz="0" w:space="0" w:color="auto"/>
        <w:bottom w:val="none" w:sz="0" w:space="0" w:color="auto"/>
        <w:right w:val="none" w:sz="0" w:space="0" w:color="auto"/>
      </w:divBdr>
    </w:div>
    <w:div w:id="2036425180">
      <w:bodyDiv w:val="1"/>
      <w:marLeft w:val="0"/>
      <w:marRight w:val="0"/>
      <w:marTop w:val="0"/>
      <w:marBottom w:val="0"/>
      <w:divBdr>
        <w:top w:val="none" w:sz="0" w:space="0" w:color="auto"/>
        <w:left w:val="none" w:sz="0" w:space="0" w:color="auto"/>
        <w:bottom w:val="none" w:sz="0" w:space="0" w:color="auto"/>
        <w:right w:val="none" w:sz="0" w:space="0" w:color="auto"/>
      </w:divBdr>
    </w:div>
    <w:div w:id="2050302914">
      <w:bodyDiv w:val="1"/>
      <w:marLeft w:val="0"/>
      <w:marRight w:val="0"/>
      <w:marTop w:val="0"/>
      <w:marBottom w:val="0"/>
      <w:divBdr>
        <w:top w:val="none" w:sz="0" w:space="0" w:color="auto"/>
        <w:left w:val="none" w:sz="0" w:space="0" w:color="auto"/>
        <w:bottom w:val="none" w:sz="0" w:space="0" w:color="auto"/>
        <w:right w:val="none" w:sz="0" w:space="0" w:color="auto"/>
      </w:divBdr>
    </w:div>
    <w:div w:id="2087989007">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midrender.co.uk/rendering-cost-per-m2-uk/"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istructe.org/resources/guidance/how-to-calculate-embodied-carbon/" TargetMode="External"/><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nextdaysteel.co.uk/products/32mm-rebar" TargetMode="External"/><Relationship Id="rId69" Type="http://schemas.openxmlformats.org/officeDocument/2006/relationships/hyperlink" Target="https://www.a4architect.com/"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botkeeper.com/blog/construction-labor-cost-percen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hyperlink" Target="https://midrender.co.uk/"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4architect.com/2013/04/percentage-of-cost-breakdown-between-labour-materials-and-contractor-profit-in-construction/"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nextdaysteel.co.uk/products/32mm-rebar" TargetMode="External"/><Relationship Id="rId73" Type="http://schemas.openxmlformats.org/officeDocument/2006/relationships/header" Target="header1.xml"/><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www.botkeeper.com/" TargetMode="External"/><Relationship Id="rId2" Type="http://schemas.openxmlformats.org/officeDocument/2006/relationships/customXml" Target="../customXml/item2.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61C87BA6-E9B7-D549-9519-409BDE014A42}"/>
      </w:docPartPr>
      <w:docPartBody>
        <w:p w:rsidR="00E92BCB" w:rsidRDefault="00E92BCB">
          <w:r w:rsidRPr="00AE48E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ebkit-standard">
    <w:altName w:val="Cambria"/>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BCB"/>
    <w:rsid w:val="00254CF2"/>
    <w:rsid w:val="0052188F"/>
    <w:rsid w:val="00E92BCB"/>
    <w:rsid w:val="00F248F2"/>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HK"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48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macintos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70138e1-efe9-4500-b1e9-0a469d465936" xsi:nil="true"/>
    <lcf76f155ced4ddcb4097134ff3c332f xmlns="e8c6bc4c-a2ee-4edf-ba22-25ec94f9a6e5">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861A7D5DFEFD44CBCF61C17B1730B38" ma:contentTypeVersion="11" ma:contentTypeDescription="Create a new document." ma:contentTypeScope="" ma:versionID="14ea81f6eb1a524846d9ae463a331160">
  <xsd:schema xmlns:xsd="http://www.w3.org/2001/XMLSchema" xmlns:xs="http://www.w3.org/2001/XMLSchema" xmlns:p="http://schemas.microsoft.com/office/2006/metadata/properties" xmlns:ns2="e8c6bc4c-a2ee-4edf-ba22-25ec94f9a6e5" xmlns:ns3="270138e1-efe9-4500-b1e9-0a469d465936" targetNamespace="http://schemas.microsoft.com/office/2006/metadata/properties" ma:root="true" ma:fieldsID="194b98b5e433ff28c7f28f68ee310217" ns2:_="" ns3:_="">
    <xsd:import namespace="e8c6bc4c-a2ee-4edf-ba22-25ec94f9a6e5"/>
    <xsd:import namespace="270138e1-efe9-4500-b1e9-0a469d46593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c6bc4c-a2ee-4edf-ba22-25ec94f9a6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79a89b1-2c2c-4f7f-9bd7-7914fb13a02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0138e1-efe9-4500-b1e9-0a469d46593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a764c8d-8133-4cd7-82b5-20d9e9c86d33}" ma:internalName="TaxCatchAll" ma:showField="CatchAllData" ma:web="270138e1-efe9-4500-b1e9-0a469d46593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3BD4A-95D0-4B32-B431-50B156BD2F98}">
  <ds:schemaRefs>
    <ds:schemaRef ds:uri="http://schemas.openxmlformats.org/package/2006/metadata/core-properties"/>
    <ds:schemaRef ds:uri="http://schemas.microsoft.com/office/2006/metadata/properties"/>
    <ds:schemaRef ds:uri="http://purl.org/dc/terms/"/>
    <ds:schemaRef ds:uri="http://www.w3.org/XML/1998/namespace"/>
    <ds:schemaRef ds:uri="http://schemas.microsoft.com/office/2006/documentManagement/types"/>
    <ds:schemaRef ds:uri="http://purl.org/dc/elements/1.1/"/>
    <ds:schemaRef ds:uri="http://schemas.microsoft.com/office/infopath/2007/PartnerControls"/>
    <ds:schemaRef ds:uri="270138e1-efe9-4500-b1e9-0a469d465936"/>
    <ds:schemaRef ds:uri="e8c6bc4c-a2ee-4edf-ba22-25ec94f9a6e5"/>
    <ds:schemaRef ds:uri="http://purl.org/dc/dcmitype/"/>
  </ds:schemaRefs>
</ds:datastoreItem>
</file>

<file path=customXml/itemProps2.xml><?xml version="1.0" encoding="utf-8"?>
<ds:datastoreItem xmlns:ds="http://schemas.openxmlformats.org/officeDocument/2006/customXml" ds:itemID="{BF17792A-3713-482D-A87F-11F9426AB823}">
  <ds:schemaRefs>
    <ds:schemaRef ds:uri="http://schemas.microsoft.com/sharepoint/v3/contenttype/forms"/>
  </ds:schemaRefs>
</ds:datastoreItem>
</file>

<file path=customXml/itemProps3.xml><?xml version="1.0" encoding="utf-8"?>
<ds:datastoreItem xmlns:ds="http://schemas.openxmlformats.org/officeDocument/2006/customXml" ds:itemID="{851E2679-8806-4E55-9C89-320D4E5458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c6bc4c-a2ee-4edf-ba22-25ec94f9a6e5"/>
    <ds:schemaRef ds:uri="270138e1-efe9-4500-b1e9-0a469d4659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A19910-A979-9343-B02D-FB869145E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5548</Words>
  <Characters>31625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37099</CharactersWithSpaces>
  <SharedDoc>false</SharedDoc>
  <HLinks>
    <vt:vector size="282" baseType="variant">
      <vt:variant>
        <vt:i4>3670078</vt:i4>
      </vt:variant>
      <vt:variant>
        <vt:i4>357</vt:i4>
      </vt:variant>
      <vt:variant>
        <vt:i4>0</vt:i4>
      </vt:variant>
      <vt:variant>
        <vt:i4>5</vt:i4>
      </vt:variant>
      <vt:variant>
        <vt:lpwstr>https://www.botkeeper.com/blog/construction-labor-cost-percent</vt:lpwstr>
      </vt:variant>
      <vt:variant>
        <vt:lpwstr/>
      </vt:variant>
      <vt:variant>
        <vt:i4>2228287</vt:i4>
      </vt:variant>
      <vt:variant>
        <vt:i4>354</vt:i4>
      </vt:variant>
      <vt:variant>
        <vt:i4>0</vt:i4>
      </vt:variant>
      <vt:variant>
        <vt:i4>5</vt:i4>
      </vt:variant>
      <vt:variant>
        <vt:lpwstr>https://www.botkeeper.com/</vt:lpwstr>
      </vt:variant>
      <vt:variant>
        <vt:lpwstr/>
      </vt:variant>
      <vt:variant>
        <vt:i4>6291508</vt:i4>
      </vt:variant>
      <vt:variant>
        <vt:i4>351</vt:i4>
      </vt:variant>
      <vt:variant>
        <vt:i4>0</vt:i4>
      </vt:variant>
      <vt:variant>
        <vt:i4>5</vt:i4>
      </vt:variant>
      <vt:variant>
        <vt:lpwstr>https://www.a4architect.com/2013/04/percentage-of-cost-breakdown-between-labour-materials-and-contractor-profit-in-construction/</vt:lpwstr>
      </vt:variant>
      <vt:variant>
        <vt:lpwstr>:~:text=In%20most%20projects%2C%20labour%20costs%20approximately%2025%20to,total%20project%20costs%2C%20with%20materials%20taking%20the%20rest.</vt:lpwstr>
      </vt:variant>
      <vt:variant>
        <vt:i4>2031701</vt:i4>
      </vt:variant>
      <vt:variant>
        <vt:i4>348</vt:i4>
      </vt:variant>
      <vt:variant>
        <vt:i4>0</vt:i4>
      </vt:variant>
      <vt:variant>
        <vt:i4>5</vt:i4>
      </vt:variant>
      <vt:variant>
        <vt:lpwstr>https://www.a4architect.com/</vt:lpwstr>
      </vt:variant>
      <vt:variant>
        <vt:lpwstr/>
      </vt:variant>
      <vt:variant>
        <vt:i4>7012373</vt:i4>
      </vt:variant>
      <vt:variant>
        <vt:i4>345</vt:i4>
      </vt:variant>
      <vt:variant>
        <vt:i4>0</vt:i4>
      </vt:variant>
      <vt:variant>
        <vt:i4>5</vt:i4>
      </vt:variant>
      <vt:variant>
        <vt:lpwstr>https://midrender.co.uk/rendering-cost-per-m2-uk/</vt:lpwstr>
      </vt:variant>
      <vt:variant>
        <vt:lpwstr>Silicone_render</vt:lpwstr>
      </vt:variant>
      <vt:variant>
        <vt:i4>1703964</vt:i4>
      </vt:variant>
      <vt:variant>
        <vt:i4>342</vt:i4>
      </vt:variant>
      <vt:variant>
        <vt:i4>0</vt:i4>
      </vt:variant>
      <vt:variant>
        <vt:i4>5</vt:i4>
      </vt:variant>
      <vt:variant>
        <vt:lpwstr>https://midrender.co.uk/</vt:lpwstr>
      </vt:variant>
      <vt:variant>
        <vt:lpwstr/>
      </vt:variant>
      <vt:variant>
        <vt:i4>1376263</vt:i4>
      </vt:variant>
      <vt:variant>
        <vt:i4>339</vt:i4>
      </vt:variant>
      <vt:variant>
        <vt:i4>0</vt:i4>
      </vt:variant>
      <vt:variant>
        <vt:i4>5</vt:i4>
      </vt:variant>
      <vt:variant>
        <vt:lpwstr>https://www.istructe.org/resources/guidance/how-to-calculate-embodied-carbon/</vt:lpwstr>
      </vt:variant>
      <vt:variant>
        <vt:lpwstr/>
      </vt:variant>
      <vt:variant>
        <vt:i4>3211312</vt:i4>
      </vt:variant>
      <vt:variant>
        <vt:i4>333</vt:i4>
      </vt:variant>
      <vt:variant>
        <vt:i4>0</vt:i4>
      </vt:variant>
      <vt:variant>
        <vt:i4>5</vt:i4>
      </vt:variant>
      <vt:variant>
        <vt:lpwstr>https://nextdaysteel.co.uk/products/32mm-rebar</vt:lpwstr>
      </vt:variant>
      <vt:variant>
        <vt:lpwstr/>
      </vt:variant>
      <vt:variant>
        <vt:i4>3211312</vt:i4>
      </vt:variant>
      <vt:variant>
        <vt:i4>330</vt:i4>
      </vt:variant>
      <vt:variant>
        <vt:i4>0</vt:i4>
      </vt:variant>
      <vt:variant>
        <vt:i4>5</vt:i4>
      </vt:variant>
      <vt:variant>
        <vt:lpwstr>https://nextdaysteel.co.uk/products/32mm-rebar</vt:lpwstr>
      </vt:variant>
      <vt:variant>
        <vt:lpwstr/>
      </vt:variant>
      <vt:variant>
        <vt:i4>1703990</vt:i4>
      </vt:variant>
      <vt:variant>
        <vt:i4>224</vt:i4>
      </vt:variant>
      <vt:variant>
        <vt:i4>0</vt:i4>
      </vt:variant>
      <vt:variant>
        <vt:i4>5</vt:i4>
      </vt:variant>
      <vt:variant>
        <vt:lpwstr/>
      </vt:variant>
      <vt:variant>
        <vt:lpwstr>_Toc181171151</vt:lpwstr>
      </vt:variant>
      <vt:variant>
        <vt:i4>1703990</vt:i4>
      </vt:variant>
      <vt:variant>
        <vt:i4>218</vt:i4>
      </vt:variant>
      <vt:variant>
        <vt:i4>0</vt:i4>
      </vt:variant>
      <vt:variant>
        <vt:i4>5</vt:i4>
      </vt:variant>
      <vt:variant>
        <vt:lpwstr/>
      </vt:variant>
      <vt:variant>
        <vt:lpwstr>_Toc181171150</vt:lpwstr>
      </vt:variant>
      <vt:variant>
        <vt:i4>1769526</vt:i4>
      </vt:variant>
      <vt:variant>
        <vt:i4>212</vt:i4>
      </vt:variant>
      <vt:variant>
        <vt:i4>0</vt:i4>
      </vt:variant>
      <vt:variant>
        <vt:i4>5</vt:i4>
      </vt:variant>
      <vt:variant>
        <vt:lpwstr/>
      </vt:variant>
      <vt:variant>
        <vt:lpwstr>_Toc181171149</vt:lpwstr>
      </vt:variant>
      <vt:variant>
        <vt:i4>1769526</vt:i4>
      </vt:variant>
      <vt:variant>
        <vt:i4>206</vt:i4>
      </vt:variant>
      <vt:variant>
        <vt:i4>0</vt:i4>
      </vt:variant>
      <vt:variant>
        <vt:i4>5</vt:i4>
      </vt:variant>
      <vt:variant>
        <vt:lpwstr/>
      </vt:variant>
      <vt:variant>
        <vt:lpwstr>_Toc181171148</vt:lpwstr>
      </vt:variant>
      <vt:variant>
        <vt:i4>1769526</vt:i4>
      </vt:variant>
      <vt:variant>
        <vt:i4>200</vt:i4>
      </vt:variant>
      <vt:variant>
        <vt:i4>0</vt:i4>
      </vt:variant>
      <vt:variant>
        <vt:i4>5</vt:i4>
      </vt:variant>
      <vt:variant>
        <vt:lpwstr/>
      </vt:variant>
      <vt:variant>
        <vt:lpwstr>_Toc181171147</vt:lpwstr>
      </vt:variant>
      <vt:variant>
        <vt:i4>1769526</vt:i4>
      </vt:variant>
      <vt:variant>
        <vt:i4>194</vt:i4>
      </vt:variant>
      <vt:variant>
        <vt:i4>0</vt:i4>
      </vt:variant>
      <vt:variant>
        <vt:i4>5</vt:i4>
      </vt:variant>
      <vt:variant>
        <vt:lpwstr/>
      </vt:variant>
      <vt:variant>
        <vt:lpwstr>_Toc181171146</vt:lpwstr>
      </vt:variant>
      <vt:variant>
        <vt:i4>1769526</vt:i4>
      </vt:variant>
      <vt:variant>
        <vt:i4>188</vt:i4>
      </vt:variant>
      <vt:variant>
        <vt:i4>0</vt:i4>
      </vt:variant>
      <vt:variant>
        <vt:i4>5</vt:i4>
      </vt:variant>
      <vt:variant>
        <vt:lpwstr/>
      </vt:variant>
      <vt:variant>
        <vt:lpwstr>_Toc181171145</vt:lpwstr>
      </vt:variant>
      <vt:variant>
        <vt:i4>1769526</vt:i4>
      </vt:variant>
      <vt:variant>
        <vt:i4>182</vt:i4>
      </vt:variant>
      <vt:variant>
        <vt:i4>0</vt:i4>
      </vt:variant>
      <vt:variant>
        <vt:i4>5</vt:i4>
      </vt:variant>
      <vt:variant>
        <vt:lpwstr/>
      </vt:variant>
      <vt:variant>
        <vt:lpwstr>_Toc181171144</vt:lpwstr>
      </vt:variant>
      <vt:variant>
        <vt:i4>1769526</vt:i4>
      </vt:variant>
      <vt:variant>
        <vt:i4>176</vt:i4>
      </vt:variant>
      <vt:variant>
        <vt:i4>0</vt:i4>
      </vt:variant>
      <vt:variant>
        <vt:i4>5</vt:i4>
      </vt:variant>
      <vt:variant>
        <vt:lpwstr/>
      </vt:variant>
      <vt:variant>
        <vt:lpwstr>_Toc181171143</vt:lpwstr>
      </vt:variant>
      <vt:variant>
        <vt:i4>1769526</vt:i4>
      </vt:variant>
      <vt:variant>
        <vt:i4>170</vt:i4>
      </vt:variant>
      <vt:variant>
        <vt:i4>0</vt:i4>
      </vt:variant>
      <vt:variant>
        <vt:i4>5</vt:i4>
      </vt:variant>
      <vt:variant>
        <vt:lpwstr/>
      </vt:variant>
      <vt:variant>
        <vt:lpwstr>_Toc181171142</vt:lpwstr>
      </vt:variant>
      <vt:variant>
        <vt:i4>1769526</vt:i4>
      </vt:variant>
      <vt:variant>
        <vt:i4>164</vt:i4>
      </vt:variant>
      <vt:variant>
        <vt:i4>0</vt:i4>
      </vt:variant>
      <vt:variant>
        <vt:i4>5</vt:i4>
      </vt:variant>
      <vt:variant>
        <vt:lpwstr/>
      </vt:variant>
      <vt:variant>
        <vt:lpwstr>_Toc181171141</vt:lpwstr>
      </vt:variant>
      <vt:variant>
        <vt:i4>1769526</vt:i4>
      </vt:variant>
      <vt:variant>
        <vt:i4>158</vt:i4>
      </vt:variant>
      <vt:variant>
        <vt:i4>0</vt:i4>
      </vt:variant>
      <vt:variant>
        <vt:i4>5</vt:i4>
      </vt:variant>
      <vt:variant>
        <vt:lpwstr/>
      </vt:variant>
      <vt:variant>
        <vt:lpwstr>_Toc181171140</vt:lpwstr>
      </vt:variant>
      <vt:variant>
        <vt:i4>1835062</vt:i4>
      </vt:variant>
      <vt:variant>
        <vt:i4>152</vt:i4>
      </vt:variant>
      <vt:variant>
        <vt:i4>0</vt:i4>
      </vt:variant>
      <vt:variant>
        <vt:i4>5</vt:i4>
      </vt:variant>
      <vt:variant>
        <vt:lpwstr/>
      </vt:variant>
      <vt:variant>
        <vt:lpwstr>_Toc181171139</vt:lpwstr>
      </vt:variant>
      <vt:variant>
        <vt:i4>1835062</vt:i4>
      </vt:variant>
      <vt:variant>
        <vt:i4>146</vt:i4>
      </vt:variant>
      <vt:variant>
        <vt:i4>0</vt:i4>
      </vt:variant>
      <vt:variant>
        <vt:i4>5</vt:i4>
      </vt:variant>
      <vt:variant>
        <vt:lpwstr/>
      </vt:variant>
      <vt:variant>
        <vt:lpwstr>_Toc181171138</vt:lpwstr>
      </vt:variant>
      <vt:variant>
        <vt:i4>1835062</vt:i4>
      </vt:variant>
      <vt:variant>
        <vt:i4>140</vt:i4>
      </vt:variant>
      <vt:variant>
        <vt:i4>0</vt:i4>
      </vt:variant>
      <vt:variant>
        <vt:i4>5</vt:i4>
      </vt:variant>
      <vt:variant>
        <vt:lpwstr/>
      </vt:variant>
      <vt:variant>
        <vt:lpwstr>_Toc181171137</vt:lpwstr>
      </vt:variant>
      <vt:variant>
        <vt:i4>1835062</vt:i4>
      </vt:variant>
      <vt:variant>
        <vt:i4>134</vt:i4>
      </vt:variant>
      <vt:variant>
        <vt:i4>0</vt:i4>
      </vt:variant>
      <vt:variant>
        <vt:i4>5</vt:i4>
      </vt:variant>
      <vt:variant>
        <vt:lpwstr/>
      </vt:variant>
      <vt:variant>
        <vt:lpwstr>_Toc181171136</vt:lpwstr>
      </vt:variant>
      <vt:variant>
        <vt:i4>1835062</vt:i4>
      </vt:variant>
      <vt:variant>
        <vt:i4>128</vt:i4>
      </vt:variant>
      <vt:variant>
        <vt:i4>0</vt:i4>
      </vt:variant>
      <vt:variant>
        <vt:i4>5</vt:i4>
      </vt:variant>
      <vt:variant>
        <vt:lpwstr/>
      </vt:variant>
      <vt:variant>
        <vt:lpwstr>_Toc181171135</vt:lpwstr>
      </vt:variant>
      <vt:variant>
        <vt:i4>1835062</vt:i4>
      </vt:variant>
      <vt:variant>
        <vt:i4>122</vt:i4>
      </vt:variant>
      <vt:variant>
        <vt:i4>0</vt:i4>
      </vt:variant>
      <vt:variant>
        <vt:i4>5</vt:i4>
      </vt:variant>
      <vt:variant>
        <vt:lpwstr/>
      </vt:variant>
      <vt:variant>
        <vt:lpwstr>_Toc181171134</vt:lpwstr>
      </vt:variant>
      <vt:variant>
        <vt:i4>1835062</vt:i4>
      </vt:variant>
      <vt:variant>
        <vt:i4>116</vt:i4>
      </vt:variant>
      <vt:variant>
        <vt:i4>0</vt:i4>
      </vt:variant>
      <vt:variant>
        <vt:i4>5</vt:i4>
      </vt:variant>
      <vt:variant>
        <vt:lpwstr/>
      </vt:variant>
      <vt:variant>
        <vt:lpwstr>_Toc181171133</vt:lpwstr>
      </vt:variant>
      <vt:variant>
        <vt:i4>1835062</vt:i4>
      </vt:variant>
      <vt:variant>
        <vt:i4>110</vt:i4>
      </vt:variant>
      <vt:variant>
        <vt:i4>0</vt:i4>
      </vt:variant>
      <vt:variant>
        <vt:i4>5</vt:i4>
      </vt:variant>
      <vt:variant>
        <vt:lpwstr/>
      </vt:variant>
      <vt:variant>
        <vt:lpwstr>_Toc181171132</vt:lpwstr>
      </vt:variant>
      <vt:variant>
        <vt:i4>1835062</vt:i4>
      </vt:variant>
      <vt:variant>
        <vt:i4>104</vt:i4>
      </vt:variant>
      <vt:variant>
        <vt:i4>0</vt:i4>
      </vt:variant>
      <vt:variant>
        <vt:i4>5</vt:i4>
      </vt:variant>
      <vt:variant>
        <vt:lpwstr/>
      </vt:variant>
      <vt:variant>
        <vt:lpwstr>_Toc181171131</vt:lpwstr>
      </vt:variant>
      <vt:variant>
        <vt:i4>1835062</vt:i4>
      </vt:variant>
      <vt:variant>
        <vt:i4>98</vt:i4>
      </vt:variant>
      <vt:variant>
        <vt:i4>0</vt:i4>
      </vt:variant>
      <vt:variant>
        <vt:i4>5</vt:i4>
      </vt:variant>
      <vt:variant>
        <vt:lpwstr/>
      </vt:variant>
      <vt:variant>
        <vt:lpwstr>_Toc181171130</vt:lpwstr>
      </vt:variant>
      <vt:variant>
        <vt:i4>1900598</vt:i4>
      </vt:variant>
      <vt:variant>
        <vt:i4>92</vt:i4>
      </vt:variant>
      <vt:variant>
        <vt:i4>0</vt:i4>
      </vt:variant>
      <vt:variant>
        <vt:i4>5</vt:i4>
      </vt:variant>
      <vt:variant>
        <vt:lpwstr/>
      </vt:variant>
      <vt:variant>
        <vt:lpwstr>_Toc181171129</vt:lpwstr>
      </vt:variant>
      <vt:variant>
        <vt:i4>1900598</vt:i4>
      </vt:variant>
      <vt:variant>
        <vt:i4>86</vt:i4>
      </vt:variant>
      <vt:variant>
        <vt:i4>0</vt:i4>
      </vt:variant>
      <vt:variant>
        <vt:i4>5</vt:i4>
      </vt:variant>
      <vt:variant>
        <vt:lpwstr/>
      </vt:variant>
      <vt:variant>
        <vt:lpwstr>_Toc181171128</vt:lpwstr>
      </vt:variant>
      <vt:variant>
        <vt:i4>1900598</vt:i4>
      </vt:variant>
      <vt:variant>
        <vt:i4>80</vt:i4>
      </vt:variant>
      <vt:variant>
        <vt:i4>0</vt:i4>
      </vt:variant>
      <vt:variant>
        <vt:i4>5</vt:i4>
      </vt:variant>
      <vt:variant>
        <vt:lpwstr/>
      </vt:variant>
      <vt:variant>
        <vt:lpwstr>_Toc181171127</vt:lpwstr>
      </vt:variant>
      <vt:variant>
        <vt:i4>1900598</vt:i4>
      </vt:variant>
      <vt:variant>
        <vt:i4>74</vt:i4>
      </vt:variant>
      <vt:variant>
        <vt:i4>0</vt:i4>
      </vt:variant>
      <vt:variant>
        <vt:i4>5</vt:i4>
      </vt:variant>
      <vt:variant>
        <vt:lpwstr/>
      </vt:variant>
      <vt:variant>
        <vt:lpwstr>_Toc181171126</vt:lpwstr>
      </vt:variant>
      <vt:variant>
        <vt:i4>1900598</vt:i4>
      </vt:variant>
      <vt:variant>
        <vt:i4>68</vt:i4>
      </vt:variant>
      <vt:variant>
        <vt:i4>0</vt:i4>
      </vt:variant>
      <vt:variant>
        <vt:i4>5</vt:i4>
      </vt:variant>
      <vt:variant>
        <vt:lpwstr/>
      </vt:variant>
      <vt:variant>
        <vt:lpwstr>_Toc181171125</vt:lpwstr>
      </vt:variant>
      <vt:variant>
        <vt:i4>1900598</vt:i4>
      </vt:variant>
      <vt:variant>
        <vt:i4>62</vt:i4>
      </vt:variant>
      <vt:variant>
        <vt:i4>0</vt:i4>
      </vt:variant>
      <vt:variant>
        <vt:i4>5</vt:i4>
      </vt:variant>
      <vt:variant>
        <vt:lpwstr/>
      </vt:variant>
      <vt:variant>
        <vt:lpwstr>_Toc181171124</vt:lpwstr>
      </vt:variant>
      <vt:variant>
        <vt:i4>1900598</vt:i4>
      </vt:variant>
      <vt:variant>
        <vt:i4>56</vt:i4>
      </vt:variant>
      <vt:variant>
        <vt:i4>0</vt:i4>
      </vt:variant>
      <vt:variant>
        <vt:i4>5</vt:i4>
      </vt:variant>
      <vt:variant>
        <vt:lpwstr/>
      </vt:variant>
      <vt:variant>
        <vt:lpwstr>_Toc181171123</vt:lpwstr>
      </vt:variant>
      <vt:variant>
        <vt:i4>1900598</vt:i4>
      </vt:variant>
      <vt:variant>
        <vt:i4>50</vt:i4>
      </vt:variant>
      <vt:variant>
        <vt:i4>0</vt:i4>
      </vt:variant>
      <vt:variant>
        <vt:i4>5</vt:i4>
      </vt:variant>
      <vt:variant>
        <vt:lpwstr/>
      </vt:variant>
      <vt:variant>
        <vt:lpwstr>_Toc181171122</vt:lpwstr>
      </vt:variant>
      <vt:variant>
        <vt:i4>1900598</vt:i4>
      </vt:variant>
      <vt:variant>
        <vt:i4>44</vt:i4>
      </vt:variant>
      <vt:variant>
        <vt:i4>0</vt:i4>
      </vt:variant>
      <vt:variant>
        <vt:i4>5</vt:i4>
      </vt:variant>
      <vt:variant>
        <vt:lpwstr/>
      </vt:variant>
      <vt:variant>
        <vt:lpwstr>_Toc181171121</vt:lpwstr>
      </vt:variant>
      <vt:variant>
        <vt:i4>1900598</vt:i4>
      </vt:variant>
      <vt:variant>
        <vt:i4>38</vt:i4>
      </vt:variant>
      <vt:variant>
        <vt:i4>0</vt:i4>
      </vt:variant>
      <vt:variant>
        <vt:i4>5</vt:i4>
      </vt:variant>
      <vt:variant>
        <vt:lpwstr/>
      </vt:variant>
      <vt:variant>
        <vt:lpwstr>_Toc181171120</vt:lpwstr>
      </vt:variant>
      <vt:variant>
        <vt:i4>1966134</vt:i4>
      </vt:variant>
      <vt:variant>
        <vt:i4>32</vt:i4>
      </vt:variant>
      <vt:variant>
        <vt:i4>0</vt:i4>
      </vt:variant>
      <vt:variant>
        <vt:i4>5</vt:i4>
      </vt:variant>
      <vt:variant>
        <vt:lpwstr/>
      </vt:variant>
      <vt:variant>
        <vt:lpwstr>_Toc181171119</vt:lpwstr>
      </vt:variant>
      <vt:variant>
        <vt:i4>1966134</vt:i4>
      </vt:variant>
      <vt:variant>
        <vt:i4>26</vt:i4>
      </vt:variant>
      <vt:variant>
        <vt:i4>0</vt:i4>
      </vt:variant>
      <vt:variant>
        <vt:i4>5</vt:i4>
      </vt:variant>
      <vt:variant>
        <vt:lpwstr/>
      </vt:variant>
      <vt:variant>
        <vt:lpwstr>_Toc181171118</vt:lpwstr>
      </vt:variant>
      <vt:variant>
        <vt:i4>1966134</vt:i4>
      </vt:variant>
      <vt:variant>
        <vt:i4>20</vt:i4>
      </vt:variant>
      <vt:variant>
        <vt:i4>0</vt:i4>
      </vt:variant>
      <vt:variant>
        <vt:i4>5</vt:i4>
      </vt:variant>
      <vt:variant>
        <vt:lpwstr/>
      </vt:variant>
      <vt:variant>
        <vt:lpwstr>_Toc181171117</vt:lpwstr>
      </vt:variant>
      <vt:variant>
        <vt:i4>1966134</vt:i4>
      </vt:variant>
      <vt:variant>
        <vt:i4>14</vt:i4>
      </vt:variant>
      <vt:variant>
        <vt:i4>0</vt:i4>
      </vt:variant>
      <vt:variant>
        <vt:i4>5</vt:i4>
      </vt:variant>
      <vt:variant>
        <vt:lpwstr/>
      </vt:variant>
      <vt:variant>
        <vt:lpwstr>_Toc181171116</vt:lpwstr>
      </vt:variant>
      <vt:variant>
        <vt:i4>1966134</vt:i4>
      </vt:variant>
      <vt:variant>
        <vt:i4>8</vt:i4>
      </vt:variant>
      <vt:variant>
        <vt:i4>0</vt:i4>
      </vt:variant>
      <vt:variant>
        <vt:i4>5</vt:i4>
      </vt:variant>
      <vt:variant>
        <vt:lpwstr/>
      </vt:variant>
      <vt:variant>
        <vt:lpwstr>_Toc181171115</vt:lpwstr>
      </vt:variant>
      <vt:variant>
        <vt:i4>1966134</vt:i4>
      </vt:variant>
      <vt:variant>
        <vt:i4>2</vt:i4>
      </vt:variant>
      <vt:variant>
        <vt:i4>0</vt:i4>
      </vt:variant>
      <vt:variant>
        <vt:i4>5</vt:i4>
      </vt:variant>
      <vt:variant>
        <vt:lpwstr/>
      </vt:variant>
      <vt:variant>
        <vt:lpwstr>_Toc181171114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Chu</dc:creator>
  <cp:keywords/>
  <dc:description/>
  <cp:lastModifiedBy>fifi chan</cp:lastModifiedBy>
  <cp:revision>2</cp:revision>
  <cp:lastPrinted>2024-06-05T01:40:00Z</cp:lastPrinted>
  <dcterms:created xsi:type="dcterms:W3CDTF">2024-10-30T09:34:00Z</dcterms:created>
  <dcterms:modified xsi:type="dcterms:W3CDTF">2024-10-30T09:34:00Z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0x0101005861A7D5DFEFD44CBCF61C17B1730B38</vt:lpwstr>
  </property>
  <property fmtid="{D5CDD505-2E9C-101B-9397-08002B2CF9AE}" pid="3" name="MediaServiceImageTags">
    <vt:lpwstr/>
  </property>
</Properties>
</file>